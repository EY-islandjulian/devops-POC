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8AEAE4" w14:textId="14F3C120" w:rsidR="0034269E" w:rsidRDefault="004E7DE7" w:rsidP="001E26E2">
      <w:pPr>
        <w:pStyle w:val="Title-Major"/>
        <w:jc w:val="center"/>
        <w:rPr>
          <w:rFonts w:ascii="EYInterstate Light" w:hAnsi="EYInterstate Light"/>
        </w:rPr>
      </w:pPr>
      <w:bookmarkStart w:id="0" w:name="TitleEnd"/>
      <w:bookmarkEnd w:id="0"/>
      <w:r w:rsidRPr="23B8EE88">
        <w:rPr>
          <w:rFonts w:ascii="EYInterstate Light" w:hAnsi="EYInterstate Light"/>
        </w:rPr>
        <w:t>FUNCTIONAL DESIGN</w:t>
      </w:r>
    </w:p>
    <w:p w14:paraId="17232413" w14:textId="24B0D266" w:rsidR="001E26E2" w:rsidRPr="002C6CCD" w:rsidRDefault="6EC161E6" w:rsidP="23B8EE88">
      <w:pPr>
        <w:jc w:val="center"/>
      </w:pPr>
      <w:r>
        <w:rPr>
          <w:noProof/>
        </w:rPr>
        <w:drawing>
          <wp:inline distT="0" distB="0" distL="0" distR="0" wp14:anchorId="7C84F0E5" wp14:editId="63968885">
            <wp:extent cx="3633394" cy="819220"/>
            <wp:effectExtent l="0" t="0" r="0" b="0"/>
            <wp:docPr id="1120607960" name="Picture 112060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33394" cy="819220"/>
                    </a:xfrm>
                    <a:prstGeom prst="rect">
                      <a:avLst/>
                    </a:prstGeom>
                  </pic:spPr>
                </pic:pic>
              </a:graphicData>
            </a:graphic>
          </wp:inline>
        </w:drawing>
      </w:r>
    </w:p>
    <w:p w14:paraId="175DA50E" w14:textId="01633956" w:rsidR="00927655" w:rsidRPr="00E8226F" w:rsidRDefault="000D1CA2" w:rsidP="00927655">
      <w:pPr>
        <w:pStyle w:val="Subject"/>
        <w:jc w:val="center"/>
        <w:rPr>
          <w:rStyle w:val="HighlightedVariable"/>
          <w:rFonts w:ascii="EYInterstate Light" w:hAnsi="EYInterstate Light"/>
        </w:rPr>
      </w:pPr>
      <w:r w:rsidRPr="00E8226F">
        <w:rPr>
          <w:rStyle w:val="HighlightedVariable"/>
          <w:rFonts w:ascii="EYInterstate Light" w:hAnsi="EYInterstate Light"/>
        </w:rPr>
        <w:t>H2OA - CCS FD - CM073 - Send Account Balances To VX Engage</w:t>
      </w:r>
    </w:p>
    <w:p w14:paraId="697379F4" w14:textId="77777777" w:rsidR="000D1CA2" w:rsidRPr="002C6CCD" w:rsidRDefault="000D1CA2" w:rsidP="00927655">
      <w:pPr>
        <w:pStyle w:val="Subject"/>
        <w:jc w:val="center"/>
        <w:rPr>
          <w:rFonts w:ascii="EYInterstate Light" w:hAnsi="EYInterstate Light"/>
        </w:rPr>
      </w:pPr>
    </w:p>
    <w:p w14:paraId="5853AE73" w14:textId="0E3FF67A" w:rsidR="0034269E" w:rsidRDefault="0034269E" w:rsidP="23B8EE88">
      <w:pPr>
        <w:pStyle w:val="BodyText"/>
        <w:rPr>
          <w:rFonts w:eastAsia="Arial" w:cs="Arial"/>
          <w:i/>
          <w:iCs/>
          <w:color w:val="000000" w:themeColor="text1"/>
        </w:rPr>
      </w:pPr>
      <w:r w:rsidRPr="23B8EE88">
        <w:rPr>
          <w:rFonts w:eastAsia="Arial" w:cs="Arial"/>
          <w:i/>
          <w:iCs/>
          <w:color w:val="000000" w:themeColor="text1"/>
        </w:rPr>
        <w:t>This work product/document is intended solely for th</w:t>
      </w:r>
      <w:r w:rsidR="002C24A7">
        <w:rPr>
          <w:rFonts w:eastAsia="Arial" w:cs="Arial"/>
          <w:i/>
          <w:iCs/>
          <w:color w:val="000000" w:themeColor="text1"/>
        </w:rPr>
        <w:t>e</w:t>
      </w:r>
      <w:r w:rsidRPr="23B8EE88">
        <w:rPr>
          <w:rFonts w:eastAsia="Arial" w:cs="Arial"/>
          <w:i/>
          <w:iCs/>
          <w:color w:val="000000" w:themeColor="text1"/>
        </w:rPr>
        <w:t xml:space="preserve"> information and use of the management of </w:t>
      </w:r>
      <w:r w:rsidR="3F42C7E1" w:rsidRPr="23B8EE88">
        <w:rPr>
          <w:rFonts w:eastAsia="Arial" w:cs="Arial"/>
          <w:i/>
          <w:iCs/>
          <w:color w:val="000000" w:themeColor="text1"/>
        </w:rPr>
        <w:t>H2O America</w:t>
      </w:r>
      <w:r w:rsidRPr="23B8EE88">
        <w:rPr>
          <w:rFonts w:eastAsia="Arial" w:cs="Arial"/>
          <w:i/>
          <w:iCs/>
          <w:color w:val="000000" w:themeColor="text1"/>
        </w:rPr>
        <w:t xml:space="preserve"> and is not intended to be and should not be used by anyone other than these specified parties.</w:t>
      </w:r>
    </w:p>
    <w:p w14:paraId="370E1B67" w14:textId="77777777" w:rsidR="00927655" w:rsidRPr="00CF0619" w:rsidRDefault="00927655" w:rsidP="0034269E">
      <w:pPr>
        <w:pStyle w:val="BodyText"/>
      </w:pPr>
    </w:p>
    <w:p w14:paraId="1D584F11" w14:textId="79769FD8" w:rsidR="0034269E" w:rsidRPr="00CF0619" w:rsidRDefault="0034269E" w:rsidP="0034269E">
      <w:pPr>
        <w:pStyle w:val="BodyText"/>
        <w:rPr>
          <w:rFonts w:ascii="EYInterstate Light" w:hAnsi="EYInterstate Light"/>
        </w:rPr>
      </w:pPr>
      <w:r w:rsidRPr="00CF0619">
        <w:rPr>
          <w:rFonts w:ascii="EYInterstate Light" w:hAnsi="EYInterstate Light"/>
        </w:rPr>
        <w:t>Author:</w:t>
      </w:r>
      <w:r w:rsidRPr="00CF0619">
        <w:rPr>
          <w:rFonts w:ascii="EYInterstate Light" w:hAnsi="EYInterstate Light"/>
        </w:rPr>
        <w:tab/>
      </w:r>
      <w:r w:rsidR="00D654F8" w:rsidRPr="00CF0619">
        <w:rPr>
          <w:rFonts w:ascii="EYInterstate Light" w:hAnsi="EYInterstate Light"/>
        </w:rPr>
        <w:tab/>
      </w:r>
      <w:r w:rsidR="00D654F8" w:rsidRPr="00CF0619">
        <w:rPr>
          <w:rFonts w:ascii="EYInterstate Light" w:hAnsi="EYInterstate Light"/>
        </w:rPr>
        <w:tab/>
      </w:r>
      <w:r w:rsidR="00D654F8" w:rsidRPr="00CF0619">
        <w:rPr>
          <w:rFonts w:ascii="EYInterstate Light" w:hAnsi="EYInterstate Light"/>
        </w:rPr>
        <w:tab/>
      </w:r>
      <w:r w:rsidR="00D654F8" w:rsidRPr="00CF0619">
        <w:rPr>
          <w:rFonts w:ascii="EYInterstate Light" w:hAnsi="EYInterstate Light"/>
        </w:rPr>
        <w:tab/>
      </w:r>
      <w:r w:rsidR="00D654F8" w:rsidRPr="00CF0619">
        <w:rPr>
          <w:rFonts w:ascii="EYInterstate Light" w:hAnsi="EYInterstate Light"/>
        </w:rPr>
        <w:tab/>
      </w:r>
      <w:r w:rsidR="00F33D49" w:rsidRPr="00CF0619">
        <w:rPr>
          <w:rStyle w:val="HighlightedVariable"/>
          <w:rFonts w:ascii="EYInterstate Light" w:hAnsi="EYInterstate Light"/>
          <w:color w:val="auto"/>
        </w:rPr>
        <w:t>Joriel Punzalan</w:t>
      </w:r>
    </w:p>
    <w:p w14:paraId="5FDDF81F" w14:textId="5C4003EA" w:rsidR="0034269E" w:rsidRPr="002C6CCD" w:rsidRDefault="0034269E" w:rsidP="0034269E">
      <w:pPr>
        <w:pStyle w:val="BodyText"/>
        <w:rPr>
          <w:rFonts w:ascii="EYInterstate Light" w:hAnsi="EYInterstate Light"/>
        </w:rPr>
      </w:pPr>
      <w:r w:rsidRPr="002C6CCD">
        <w:rPr>
          <w:rFonts w:ascii="EYInterstate Light" w:hAnsi="EYInterstate Light"/>
        </w:rPr>
        <w:t>Creation Date:</w:t>
      </w:r>
      <w:r w:rsidRPr="002C6CCD">
        <w:rPr>
          <w:rFonts w:ascii="EYInterstate Light" w:hAnsi="EYInterstate Light"/>
        </w:rPr>
        <w:tab/>
      </w:r>
      <w:r w:rsidR="00D654F8">
        <w:rPr>
          <w:rFonts w:ascii="EYInterstate Light" w:hAnsi="EYInterstate Light"/>
        </w:rPr>
        <w:tab/>
      </w:r>
      <w:r w:rsidR="00D654F8">
        <w:rPr>
          <w:rFonts w:ascii="EYInterstate Light" w:hAnsi="EYInterstate Light"/>
        </w:rPr>
        <w:tab/>
      </w:r>
      <w:r w:rsidR="00D654F8">
        <w:rPr>
          <w:rFonts w:ascii="EYInterstate Light" w:hAnsi="EYInterstate Light"/>
        </w:rPr>
        <w:tab/>
      </w:r>
      <w:r w:rsidR="00D654F8">
        <w:rPr>
          <w:rFonts w:ascii="EYInterstate Light" w:hAnsi="EYInterstate Light"/>
        </w:rPr>
        <w:tab/>
      </w:r>
      <w:r w:rsidR="00F33D49">
        <w:rPr>
          <w:rFonts w:ascii="EYInterstate Light" w:hAnsi="EYInterstate Light"/>
        </w:rPr>
        <w:fldChar w:fldCharType="begin"/>
      </w:r>
      <w:r w:rsidR="00F33D49">
        <w:rPr>
          <w:rFonts w:ascii="EYInterstate Light" w:hAnsi="EYInterstate Light"/>
        </w:rPr>
        <w:instrText xml:space="preserve"> CREATEDATE  \@ "MMMM d, yyyy" </w:instrText>
      </w:r>
      <w:r w:rsidR="00F33D49">
        <w:rPr>
          <w:rFonts w:ascii="EYInterstate Light" w:hAnsi="EYInterstate Light"/>
        </w:rPr>
        <w:fldChar w:fldCharType="separate"/>
      </w:r>
      <w:r w:rsidR="00C67EEF">
        <w:rPr>
          <w:rFonts w:ascii="EYInterstate Light" w:hAnsi="EYInterstate Light"/>
          <w:noProof/>
        </w:rPr>
        <w:t>August 20, 2025</w:t>
      </w:r>
      <w:r w:rsidR="00F33D49">
        <w:rPr>
          <w:rFonts w:ascii="EYInterstate Light" w:hAnsi="EYInterstate Light"/>
        </w:rPr>
        <w:fldChar w:fldCharType="end"/>
      </w:r>
    </w:p>
    <w:p w14:paraId="618498E6" w14:textId="007148EB" w:rsidR="0034269E" w:rsidRPr="002C6CCD" w:rsidRDefault="0034269E" w:rsidP="0034269E">
      <w:pPr>
        <w:pStyle w:val="BodyText"/>
        <w:rPr>
          <w:rFonts w:ascii="EYInterstate Light" w:hAnsi="EYInterstate Light"/>
        </w:rPr>
      </w:pPr>
      <w:r w:rsidRPr="002C6CCD">
        <w:rPr>
          <w:rFonts w:ascii="EYInterstate Light" w:hAnsi="EYInterstate Light"/>
        </w:rPr>
        <w:t>Last Updated:</w:t>
      </w:r>
      <w:r w:rsidRPr="002C6CCD">
        <w:rPr>
          <w:rFonts w:ascii="EYInterstate Light" w:hAnsi="EYInterstate Light"/>
        </w:rPr>
        <w:tab/>
      </w:r>
      <w:bookmarkStart w:id="1" w:name="LastDate"/>
      <w:r w:rsidR="00D654F8">
        <w:rPr>
          <w:rFonts w:ascii="EYInterstate Light" w:hAnsi="EYInterstate Light"/>
        </w:rPr>
        <w:tab/>
      </w:r>
      <w:r w:rsidR="00D654F8">
        <w:rPr>
          <w:rFonts w:ascii="EYInterstate Light" w:hAnsi="EYInterstate Light"/>
        </w:rPr>
        <w:tab/>
      </w:r>
      <w:r w:rsidR="00D654F8">
        <w:rPr>
          <w:rFonts w:ascii="EYInterstate Light" w:hAnsi="EYInterstate Light"/>
        </w:rPr>
        <w:tab/>
      </w:r>
      <w:r w:rsidR="00D654F8">
        <w:rPr>
          <w:rFonts w:ascii="EYInterstate Light" w:hAnsi="EYInterstate Light"/>
        </w:rPr>
        <w:tab/>
      </w:r>
      <w:r w:rsidR="00D654F8">
        <w:rPr>
          <w:rFonts w:ascii="EYInterstate Light" w:hAnsi="EYInterstate Light"/>
        </w:rPr>
        <w:tab/>
      </w:r>
      <w:bookmarkEnd w:id="1"/>
      <w:r w:rsidR="00F33D49">
        <w:rPr>
          <w:rFonts w:ascii="EYInterstate Light" w:hAnsi="EYInterstate Light"/>
        </w:rPr>
        <w:fldChar w:fldCharType="begin"/>
      </w:r>
      <w:r w:rsidR="00F33D49">
        <w:rPr>
          <w:rFonts w:ascii="EYInterstate Light" w:hAnsi="EYInterstate Light"/>
        </w:rPr>
        <w:instrText xml:space="preserve"> SAVEDATE  \@ "MMMM d, yyyy" </w:instrText>
      </w:r>
      <w:r w:rsidR="00F33D49">
        <w:rPr>
          <w:rFonts w:ascii="EYInterstate Light" w:hAnsi="EYInterstate Light"/>
        </w:rPr>
        <w:fldChar w:fldCharType="separate"/>
      </w:r>
      <w:r w:rsidR="002D27EB">
        <w:rPr>
          <w:rFonts w:ascii="EYInterstate Light" w:hAnsi="EYInterstate Light"/>
          <w:noProof/>
        </w:rPr>
        <w:t xml:space="preserve">October </w:t>
      </w:r>
      <w:ins w:id="2" w:author="Joriel C Punzalan" w:date="2025-10-06T11:12:00Z" w16du:dateUtc="2025-10-06T03:12:00Z">
        <w:r w:rsidR="00EA50AF">
          <w:rPr>
            <w:rFonts w:ascii="EYInterstate Light" w:hAnsi="EYInterstate Light"/>
            <w:noProof/>
          </w:rPr>
          <w:t>3</w:t>
        </w:r>
      </w:ins>
      <w:del w:id="3" w:author="Joriel C Punzalan" w:date="2025-10-06T11:12:00Z" w16du:dateUtc="2025-10-06T03:12:00Z">
        <w:r w:rsidR="002D27EB" w:rsidDel="00EA50AF">
          <w:rPr>
            <w:rFonts w:ascii="EYInterstate Light" w:hAnsi="EYInterstate Light"/>
            <w:noProof/>
          </w:rPr>
          <w:delText>2</w:delText>
        </w:r>
      </w:del>
      <w:r w:rsidR="002D27EB">
        <w:rPr>
          <w:rFonts w:ascii="EYInterstate Light" w:hAnsi="EYInterstate Light"/>
          <w:noProof/>
        </w:rPr>
        <w:t>, 2025</w:t>
      </w:r>
      <w:r w:rsidR="00F33D49">
        <w:rPr>
          <w:rFonts w:ascii="EYInterstate Light" w:hAnsi="EYInterstate Light"/>
        </w:rPr>
        <w:fldChar w:fldCharType="end"/>
      </w:r>
    </w:p>
    <w:p w14:paraId="36EA8F04" w14:textId="7089F2AA" w:rsidR="0034269E" w:rsidRPr="002C6CCD" w:rsidRDefault="0034269E" w:rsidP="0034269E">
      <w:pPr>
        <w:pStyle w:val="BodyText"/>
        <w:rPr>
          <w:rFonts w:ascii="EYInterstate Light" w:hAnsi="EYInterstate Light"/>
        </w:rPr>
      </w:pPr>
      <w:r w:rsidRPr="002C6CCD">
        <w:rPr>
          <w:rFonts w:ascii="EYInterstate Light" w:hAnsi="EYInterstate Light"/>
        </w:rPr>
        <w:t>Document Ref:</w:t>
      </w:r>
      <w:r w:rsidRPr="002C6CCD">
        <w:rPr>
          <w:rFonts w:ascii="EYInterstate Light" w:hAnsi="EYInterstate Light"/>
        </w:rPr>
        <w:tab/>
      </w:r>
      <w:bookmarkStart w:id="4" w:name="DocRefNumber"/>
      <w:r w:rsidR="00D654F8">
        <w:rPr>
          <w:rFonts w:ascii="EYInterstate Light" w:hAnsi="EYInterstate Light"/>
        </w:rPr>
        <w:tab/>
      </w:r>
      <w:r w:rsidR="00D654F8">
        <w:rPr>
          <w:rFonts w:ascii="EYInterstate Light" w:hAnsi="EYInterstate Light"/>
        </w:rPr>
        <w:tab/>
      </w:r>
      <w:r w:rsidR="00D654F8">
        <w:rPr>
          <w:rFonts w:ascii="EYInterstate Light" w:hAnsi="EYInterstate Light"/>
        </w:rPr>
        <w:tab/>
      </w:r>
      <w:r w:rsidR="00D654F8">
        <w:rPr>
          <w:rFonts w:ascii="EYInterstate Light" w:hAnsi="EYInterstate Light"/>
        </w:rPr>
        <w:tab/>
      </w:r>
      <w:r w:rsidR="00CF0619" w:rsidRPr="00CF0619">
        <w:rPr>
          <w:rStyle w:val="HighlightedVariable"/>
          <w:rFonts w:ascii="EYInterstate Light" w:hAnsi="EYInterstate Light"/>
          <w:color w:val="auto"/>
        </w:rPr>
        <w:t>CM073</w:t>
      </w:r>
      <w:r w:rsidRPr="00CF0619">
        <w:rPr>
          <w:rFonts w:ascii="EYInterstate Light" w:hAnsi="EYInterstate Light"/>
        </w:rPr>
        <w:t xml:space="preserve"> </w:t>
      </w:r>
      <w:bookmarkEnd w:id="4"/>
    </w:p>
    <w:p w14:paraId="5F7D4FAA" w14:textId="3EE69AA4" w:rsidR="0034269E" w:rsidRPr="002C6CCD" w:rsidRDefault="0034269E" w:rsidP="0034269E">
      <w:pPr>
        <w:pStyle w:val="BodyText"/>
        <w:spacing w:after="0"/>
        <w:rPr>
          <w:rFonts w:ascii="EYInterstate Light" w:hAnsi="EYInterstate Light"/>
        </w:rPr>
      </w:pPr>
      <w:r w:rsidRPr="002C6CCD">
        <w:rPr>
          <w:rFonts w:ascii="EYInterstate Light" w:hAnsi="EYInterstate Light"/>
        </w:rPr>
        <w:t>Version:</w:t>
      </w:r>
      <w:r w:rsidRPr="002C6CCD">
        <w:rPr>
          <w:rFonts w:ascii="EYInterstate Light" w:hAnsi="EYInterstate Light"/>
        </w:rPr>
        <w:tab/>
      </w:r>
      <w:r w:rsidR="00D654F8">
        <w:rPr>
          <w:rFonts w:ascii="EYInterstate Light" w:hAnsi="EYInterstate Light"/>
        </w:rPr>
        <w:tab/>
      </w:r>
      <w:r w:rsidR="00D654F8">
        <w:rPr>
          <w:rFonts w:ascii="EYInterstate Light" w:hAnsi="EYInterstate Light"/>
        </w:rPr>
        <w:tab/>
      </w:r>
      <w:r w:rsidR="00D654F8">
        <w:rPr>
          <w:rFonts w:ascii="EYInterstate Light" w:hAnsi="EYInterstate Light"/>
        </w:rPr>
        <w:tab/>
      </w:r>
      <w:r w:rsidR="00D654F8">
        <w:rPr>
          <w:rFonts w:ascii="EYInterstate Light" w:hAnsi="EYInterstate Light"/>
        </w:rPr>
        <w:tab/>
      </w:r>
      <w:r w:rsidR="00D654F8">
        <w:rPr>
          <w:rFonts w:ascii="EYInterstate Light" w:hAnsi="EYInterstate Light"/>
        </w:rPr>
        <w:tab/>
      </w:r>
      <w:r w:rsidR="00C14D98">
        <w:rPr>
          <w:rFonts w:ascii="EYInterstate Light" w:hAnsi="EYInterstate Light"/>
        </w:rPr>
        <w:t>1.</w:t>
      </w:r>
      <w:ins w:id="5" w:author="Joriel C Punzalan" w:date="2025-10-06T11:11:00Z" w16du:dateUtc="2025-10-06T03:11:00Z">
        <w:r w:rsidR="00EA50AF">
          <w:rPr>
            <w:rFonts w:ascii="EYInterstate Light" w:hAnsi="EYInterstate Light"/>
          </w:rPr>
          <w:t>2</w:t>
        </w:r>
      </w:ins>
      <w:del w:id="6" w:author="Joriel C Punzalan" w:date="2025-10-06T11:11:00Z" w16du:dateUtc="2025-10-06T03:11:00Z">
        <w:r w:rsidR="007B2012" w:rsidDel="00EA50AF">
          <w:rPr>
            <w:rFonts w:ascii="EYInterstate Light" w:hAnsi="EYInterstate Light"/>
          </w:rPr>
          <w:delText>1</w:delText>
        </w:r>
      </w:del>
    </w:p>
    <w:p w14:paraId="1B5535D5" w14:textId="77777777" w:rsidR="0034269E" w:rsidRPr="002C6CCD" w:rsidRDefault="0034269E" w:rsidP="0034269E">
      <w:pPr>
        <w:pStyle w:val="BodyText"/>
        <w:rPr>
          <w:rFonts w:ascii="EYInterstate Light" w:hAnsi="EYInterstate Light"/>
        </w:rPr>
      </w:pPr>
    </w:p>
    <w:p w14:paraId="2EFEED7E" w14:textId="77777777" w:rsidR="0034269E" w:rsidRPr="002C6CCD" w:rsidRDefault="0034269E" w:rsidP="0034269E">
      <w:pPr>
        <w:pStyle w:val="BodyText"/>
        <w:rPr>
          <w:rFonts w:ascii="EYInterstate Light" w:hAnsi="EYInterstate Light"/>
        </w:rPr>
      </w:pPr>
      <w:r w:rsidRPr="002C6CCD">
        <w:rPr>
          <w:rFonts w:ascii="EYInterstate Light" w:hAnsi="EYInterstate Light"/>
          <w:b/>
        </w:rPr>
        <w:t>Approvals:</w:t>
      </w:r>
    </w:p>
    <w:tbl>
      <w:tblPr>
        <w:tblW w:w="0" w:type="auto"/>
        <w:tblInd w:w="1440" w:type="dxa"/>
        <w:tblLayout w:type="fixed"/>
        <w:tblLook w:val="0000" w:firstRow="0" w:lastRow="0" w:firstColumn="0" w:lastColumn="0" w:noHBand="0" w:noVBand="0"/>
      </w:tblPr>
      <w:tblGrid>
        <w:gridCol w:w="2718"/>
        <w:gridCol w:w="5040"/>
      </w:tblGrid>
      <w:tr w:rsidR="00F9703F" w:rsidRPr="002C6CCD" w14:paraId="7DCCB7C7" w14:textId="77777777" w:rsidTr="035E9D9B">
        <w:tc>
          <w:tcPr>
            <w:tcW w:w="2718" w:type="dxa"/>
          </w:tcPr>
          <w:p w14:paraId="04E9CEB2" w14:textId="10C9666F" w:rsidR="00F9703F" w:rsidRPr="002C6CCD" w:rsidRDefault="00317AC7" w:rsidP="00F9703F">
            <w:pPr>
              <w:spacing w:before="360"/>
              <w:rPr>
                <w:rFonts w:ascii="EYInterstate Light" w:hAnsi="EYInterstate Light"/>
                <w:sz w:val="18"/>
              </w:rPr>
            </w:pPr>
            <w:r w:rsidRPr="00317AC7">
              <w:rPr>
                <w:rStyle w:val="HighlightedVariable"/>
                <w:rFonts w:ascii="EYInterstate Light" w:hAnsi="EYInterstate Light"/>
              </w:rPr>
              <w:t>Jonathan Baltazar</w:t>
            </w:r>
          </w:p>
        </w:tc>
        <w:tc>
          <w:tcPr>
            <w:tcW w:w="5040" w:type="dxa"/>
            <w:tcBorders>
              <w:bottom w:val="single" w:sz="6" w:space="0" w:color="auto"/>
            </w:tcBorders>
          </w:tcPr>
          <w:p w14:paraId="18AB46ED" w14:textId="1488E477" w:rsidR="00F9703F" w:rsidRPr="002C6CCD" w:rsidRDefault="00F9703F" w:rsidP="00F9703F">
            <w:pPr>
              <w:spacing w:before="360"/>
              <w:rPr>
                <w:rFonts w:ascii="EYInterstate Light" w:hAnsi="EYInterstate Light"/>
              </w:rPr>
            </w:pPr>
          </w:p>
        </w:tc>
      </w:tr>
      <w:tr w:rsidR="00F9703F" w:rsidRPr="002C6CCD" w14:paraId="2A23509E" w14:textId="77777777" w:rsidTr="035E9D9B">
        <w:tc>
          <w:tcPr>
            <w:tcW w:w="2718" w:type="dxa"/>
          </w:tcPr>
          <w:p w14:paraId="31B34AA6" w14:textId="63C97DD0" w:rsidR="00F9703F" w:rsidRPr="002C6CCD" w:rsidRDefault="00BB6469" w:rsidP="00F9703F">
            <w:pPr>
              <w:spacing w:before="360"/>
              <w:rPr>
                <w:rFonts w:ascii="EYInterstate Light" w:hAnsi="EYInterstate Light"/>
                <w:sz w:val="18"/>
              </w:rPr>
            </w:pPr>
            <w:r w:rsidRPr="00BB6469">
              <w:rPr>
                <w:rStyle w:val="HighlightedVariable"/>
                <w:rFonts w:ascii="EYInterstate Light" w:hAnsi="EYInterstate Light"/>
              </w:rPr>
              <w:t>Deborah Mager</w:t>
            </w:r>
          </w:p>
        </w:tc>
        <w:tc>
          <w:tcPr>
            <w:tcW w:w="5040" w:type="dxa"/>
            <w:tcBorders>
              <w:top w:val="single" w:sz="6" w:space="0" w:color="auto"/>
              <w:bottom w:val="single" w:sz="6" w:space="0" w:color="auto"/>
            </w:tcBorders>
          </w:tcPr>
          <w:p w14:paraId="464397CC" w14:textId="43EC6F13" w:rsidR="00F9703F" w:rsidRPr="002C6CCD" w:rsidRDefault="00F9703F" w:rsidP="00F9703F">
            <w:pPr>
              <w:spacing w:before="360"/>
              <w:rPr>
                <w:rFonts w:ascii="EYInterstate Light" w:hAnsi="EYInterstate Light"/>
              </w:rPr>
            </w:pPr>
          </w:p>
        </w:tc>
      </w:tr>
    </w:tbl>
    <w:p w14:paraId="0668494E" w14:textId="77777777" w:rsidR="00D47BA1" w:rsidRDefault="00D47BA1">
      <w:pPr>
        <w:spacing w:after="200" w:line="276" w:lineRule="auto"/>
        <w:rPr>
          <w:rFonts w:ascii="EYInterstate Light" w:eastAsiaTheme="majorEastAsia" w:hAnsi="EYInterstate Light" w:cstheme="majorBidi"/>
          <w:b/>
          <w:bCs/>
          <w:sz w:val="28"/>
          <w:szCs w:val="28"/>
        </w:rPr>
      </w:pPr>
      <w:bookmarkStart w:id="7" w:name="_Toc74737828"/>
      <w:r>
        <w:rPr>
          <w:rFonts w:ascii="EYInterstate Light" w:hAnsi="EYInterstate Light"/>
        </w:rPr>
        <w:br w:type="page"/>
      </w:r>
    </w:p>
    <w:p w14:paraId="509545AC" w14:textId="77777777" w:rsidR="005D3EA1" w:rsidRDefault="005D3EA1" w:rsidP="0087186E">
      <w:pPr>
        <w:pStyle w:val="Heading1"/>
        <w:sectPr w:rsidR="005D3EA1" w:rsidSect="00EF5116">
          <w:headerReference w:type="even" r:id="rId12"/>
          <w:headerReference w:type="default" r:id="rId13"/>
          <w:footerReference w:type="default" r:id="rId14"/>
          <w:headerReference w:type="first" r:id="rId15"/>
          <w:footerReference w:type="first" r:id="rId16"/>
          <w:pgSz w:w="12240" w:h="15840" w:code="1"/>
          <w:pgMar w:top="1440" w:right="1138" w:bottom="1152" w:left="1282" w:header="720" w:footer="432" w:gutter="0"/>
          <w:cols w:space="720"/>
          <w:titlePg/>
          <w:docGrid w:linePitch="360"/>
        </w:sectPr>
      </w:pPr>
    </w:p>
    <w:p w14:paraId="18CF3B7F" w14:textId="77777777" w:rsidR="004B0A68" w:rsidRPr="00D53A23" w:rsidRDefault="004B0A68" w:rsidP="0087186E">
      <w:pPr>
        <w:pStyle w:val="Heading1"/>
      </w:pPr>
      <w:bookmarkStart w:id="8" w:name="_Toc178195125"/>
      <w:bookmarkStart w:id="9" w:name="_Toc210641522"/>
      <w:r w:rsidRPr="00D53A23">
        <w:lastRenderedPageBreak/>
        <w:t>Document Control</w:t>
      </w:r>
      <w:bookmarkEnd w:id="8"/>
      <w:bookmarkEnd w:id="9"/>
    </w:p>
    <w:p w14:paraId="612A37B9" w14:textId="77777777" w:rsidR="004B0A68" w:rsidRPr="00D53A23" w:rsidRDefault="004B0A68" w:rsidP="004B0A68">
      <w:pPr>
        <w:pStyle w:val="Heading2"/>
      </w:pPr>
      <w:bookmarkStart w:id="10" w:name="_Toc301382909"/>
      <w:bookmarkStart w:id="11" w:name="_Toc301384009"/>
      <w:bookmarkStart w:id="12" w:name="_Toc38537271"/>
      <w:bookmarkStart w:id="13" w:name="_Toc210641523"/>
      <w:r w:rsidRPr="00D53A23">
        <w:t>Change Record</w:t>
      </w:r>
      <w:bookmarkEnd w:id="10"/>
      <w:bookmarkEnd w:id="11"/>
      <w:bookmarkEnd w:id="12"/>
      <w:bookmarkEnd w:id="13"/>
    </w:p>
    <w:p w14:paraId="2BA8A414" w14:textId="77777777" w:rsidR="004B0A68" w:rsidRPr="00D53A23" w:rsidRDefault="004B0A68" w:rsidP="004B0A68">
      <w:pPr>
        <w:rPr>
          <w:rFonts w:ascii="EYInterstate Light" w:eastAsia="Times New Roman" w:hAnsi="EYInterstate Light" w:cs="Arial"/>
          <w:szCs w:val="20"/>
          <w:lang w:eastAsia="es-ES"/>
        </w:rPr>
      </w:pPr>
    </w:p>
    <w:tbl>
      <w:tblPr>
        <w:tblW w:w="0" w:type="auto"/>
        <w:tblInd w:w="7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firstRow="0" w:lastRow="0" w:firstColumn="0" w:lastColumn="0" w:noHBand="0" w:noVBand="0"/>
      </w:tblPr>
      <w:tblGrid>
        <w:gridCol w:w="1151"/>
        <w:gridCol w:w="1729"/>
        <w:gridCol w:w="906"/>
        <w:gridCol w:w="3960"/>
      </w:tblGrid>
      <w:tr w:rsidR="004B0A68" w:rsidRPr="00D53A23" w14:paraId="3C978680" w14:textId="77777777" w:rsidTr="0036260E">
        <w:trPr>
          <w:cantSplit/>
          <w:tblHeader/>
        </w:trPr>
        <w:tc>
          <w:tcPr>
            <w:tcW w:w="1151" w:type="dxa"/>
            <w:tcBorders>
              <w:top w:val="single" w:sz="12" w:space="0" w:color="auto"/>
              <w:left w:val="single" w:sz="12" w:space="0" w:color="auto"/>
              <w:bottom w:val="nil"/>
              <w:right w:val="nil"/>
            </w:tcBorders>
            <w:shd w:val="pct10" w:color="auto" w:fill="auto"/>
          </w:tcPr>
          <w:p w14:paraId="7FAB4E01" w14:textId="77777777" w:rsidR="004B0A68" w:rsidRPr="00D53A23" w:rsidRDefault="004B0A68">
            <w:pPr>
              <w:keepLines/>
              <w:spacing w:before="120" w:after="120"/>
              <w:rPr>
                <w:rFonts w:ascii="EYInterstate Light" w:eastAsia="Times New Roman" w:hAnsi="EYInterstate Light" w:cs="Arial"/>
                <w:b/>
                <w:sz w:val="16"/>
                <w:szCs w:val="20"/>
                <w:lang w:eastAsia="es-ES"/>
              </w:rPr>
            </w:pPr>
            <w:r w:rsidRPr="00D53A23">
              <w:rPr>
                <w:rFonts w:ascii="EYInterstate Light" w:eastAsia="Times New Roman" w:hAnsi="EYInterstate Light" w:cs="Arial"/>
                <w:b/>
                <w:sz w:val="16"/>
                <w:szCs w:val="20"/>
                <w:lang w:eastAsia="es-ES"/>
              </w:rPr>
              <w:t>Date</w:t>
            </w:r>
          </w:p>
        </w:tc>
        <w:tc>
          <w:tcPr>
            <w:tcW w:w="1729" w:type="dxa"/>
            <w:tcBorders>
              <w:top w:val="single" w:sz="12" w:space="0" w:color="auto"/>
              <w:left w:val="nil"/>
              <w:bottom w:val="nil"/>
              <w:right w:val="nil"/>
            </w:tcBorders>
            <w:shd w:val="pct10" w:color="auto" w:fill="auto"/>
          </w:tcPr>
          <w:p w14:paraId="69DC8C26" w14:textId="77777777" w:rsidR="004B0A68" w:rsidRPr="00D53A23" w:rsidRDefault="004B0A68">
            <w:pPr>
              <w:keepLines/>
              <w:spacing w:before="120" w:after="120"/>
              <w:rPr>
                <w:rFonts w:ascii="EYInterstate Light" w:eastAsia="Times New Roman" w:hAnsi="EYInterstate Light" w:cs="Arial"/>
                <w:b/>
                <w:sz w:val="16"/>
                <w:szCs w:val="20"/>
                <w:lang w:eastAsia="es-ES"/>
              </w:rPr>
            </w:pPr>
            <w:r w:rsidRPr="00D53A23">
              <w:rPr>
                <w:rFonts w:ascii="EYInterstate Light" w:eastAsia="Times New Roman" w:hAnsi="EYInterstate Light" w:cs="Arial"/>
                <w:b/>
                <w:sz w:val="16"/>
                <w:szCs w:val="20"/>
                <w:lang w:eastAsia="es-ES"/>
              </w:rPr>
              <w:t>Author</w:t>
            </w:r>
          </w:p>
        </w:tc>
        <w:tc>
          <w:tcPr>
            <w:tcW w:w="906" w:type="dxa"/>
            <w:tcBorders>
              <w:top w:val="single" w:sz="12" w:space="0" w:color="auto"/>
              <w:left w:val="nil"/>
              <w:bottom w:val="nil"/>
              <w:right w:val="nil"/>
            </w:tcBorders>
            <w:shd w:val="pct10" w:color="auto" w:fill="auto"/>
          </w:tcPr>
          <w:p w14:paraId="4CF97D86" w14:textId="77777777" w:rsidR="004B0A68" w:rsidRPr="00D53A23" w:rsidRDefault="004B0A68">
            <w:pPr>
              <w:keepLines/>
              <w:spacing w:before="120" w:after="120"/>
              <w:rPr>
                <w:rFonts w:ascii="EYInterstate Light" w:eastAsia="Times New Roman" w:hAnsi="EYInterstate Light" w:cs="Arial"/>
                <w:b/>
                <w:sz w:val="16"/>
                <w:szCs w:val="20"/>
                <w:lang w:eastAsia="es-ES"/>
              </w:rPr>
            </w:pPr>
            <w:r w:rsidRPr="00D53A23">
              <w:rPr>
                <w:rFonts w:ascii="EYInterstate Light" w:eastAsia="Times New Roman" w:hAnsi="EYInterstate Light" w:cs="Arial"/>
                <w:b/>
                <w:sz w:val="16"/>
                <w:szCs w:val="20"/>
                <w:lang w:eastAsia="es-ES"/>
              </w:rPr>
              <w:t>Version</w:t>
            </w:r>
          </w:p>
        </w:tc>
        <w:tc>
          <w:tcPr>
            <w:tcW w:w="3960" w:type="dxa"/>
            <w:tcBorders>
              <w:top w:val="single" w:sz="12" w:space="0" w:color="auto"/>
              <w:left w:val="nil"/>
              <w:bottom w:val="nil"/>
              <w:right w:val="single" w:sz="12" w:space="0" w:color="auto"/>
            </w:tcBorders>
            <w:shd w:val="pct10" w:color="auto" w:fill="auto"/>
          </w:tcPr>
          <w:p w14:paraId="1A5150DA" w14:textId="77777777" w:rsidR="004B0A68" w:rsidRPr="00D53A23" w:rsidRDefault="004B0A68">
            <w:pPr>
              <w:keepLines/>
              <w:spacing w:before="120" w:after="120"/>
              <w:rPr>
                <w:rFonts w:ascii="EYInterstate Light" w:eastAsia="Times New Roman" w:hAnsi="EYInterstate Light" w:cs="Arial"/>
                <w:b/>
                <w:sz w:val="16"/>
                <w:szCs w:val="20"/>
                <w:lang w:eastAsia="es-ES"/>
              </w:rPr>
            </w:pPr>
            <w:r w:rsidRPr="00D53A23">
              <w:rPr>
                <w:rFonts w:ascii="EYInterstate Light" w:eastAsia="Times New Roman" w:hAnsi="EYInterstate Light" w:cs="Arial"/>
                <w:b/>
                <w:sz w:val="16"/>
                <w:szCs w:val="20"/>
                <w:lang w:eastAsia="es-ES"/>
              </w:rPr>
              <w:t>Change Reference</w:t>
            </w:r>
          </w:p>
        </w:tc>
      </w:tr>
      <w:tr w:rsidR="004B0A68" w:rsidRPr="00D53A23" w14:paraId="7EC2D67C" w14:textId="77777777" w:rsidTr="0036260E">
        <w:trPr>
          <w:cantSplit/>
          <w:trHeight w:hRule="exact" w:val="60"/>
          <w:tblHeader/>
        </w:trPr>
        <w:tc>
          <w:tcPr>
            <w:tcW w:w="1151" w:type="dxa"/>
            <w:tcBorders>
              <w:top w:val="single" w:sz="6" w:space="0" w:color="auto"/>
              <w:left w:val="nil"/>
              <w:bottom w:val="single" w:sz="4" w:space="0" w:color="auto"/>
              <w:right w:val="nil"/>
            </w:tcBorders>
            <w:shd w:val="pct50" w:color="auto" w:fill="auto"/>
          </w:tcPr>
          <w:p w14:paraId="1C0FA508" w14:textId="77777777" w:rsidR="004B0A68" w:rsidRPr="00D53A23" w:rsidRDefault="004B0A68">
            <w:pPr>
              <w:keepLines/>
              <w:rPr>
                <w:rFonts w:ascii="EYInterstate Light" w:eastAsia="Times New Roman" w:hAnsi="EYInterstate Light" w:cs="Arial"/>
                <w:sz w:val="16"/>
                <w:szCs w:val="20"/>
                <w:lang w:eastAsia="es-ES"/>
              </w:rPr>
            </w:pPr>
          </w:p>
        </w:tc>
        <w:tc>
          <w:tcPr>
            <w:tcW w:w="1729" w:type="dxa"/>
            <w:tcBorders>
              <w:top w:val="single" w:sz="6" w:space="0" w:color="auto"/>
              <w:left w:val="nil"/>
              <w:bottom w:val="single" w:sz="4" w:space="0" w:color="auto"/>
              <w:right w:val="nil"/>
            </w:tcBorders>
            <w:shd w:val="pct50" w:color="auto" w:fill="auto"/>
          </w:tcPr>
          <w:p w14:paraId="1F3AF727" w14:textId="77777777" w:rsidR="004B0A68" w:rsidRPr="00D53A23" w:rsidRDefault="004B0A68">
            <w:pPr>
              <w:keepLines/>
              <w:rPr>
                <w:rFonts w:ascii="EYInterstate Light" w:eastAsia="Times New Roman" w:hAnsi="EYInterstate Light" w:cs="Arial"/>
                <w:sz w:val="16"/>
                <w:szCs w:val="20"/>
                <w:lang w:eastAsia="es-ES"/>
              </w:rPr>
            </w:pPr>
          </w:p>
        </w:tc>
        <w:tc>
          <w:tcPr>
            <w:tcW w:w="906" w:type="dxa"/>
            <w:tcBorders>
              <w:top w:val="single" w:sz="6" w:space="0" w:color="auto"/>
              <w:left w:val="nil"/>
              <w:bottom w:val="single" w:sz="4" w:space="0" w:color="auto"/>
              <w:right w:val="nil"/>
            </w:tcBorders>
            <w:shd w:val="pct50" w:color="auto" w:fill="auto"/>
          </w:tcPr>
          <w:p w14:paraId="34286571" w14:textId="77777777" w:rsidR="004B0A68" w:rsidRPr="00D53A23" w:rsidRDefault="004B0A68">
            <w:pPr>
              <w:keepLines/>
              <w:rPr>
                <w:rFonts w:ascii="EYInterstate Light" w:eastAsia="Times New Roman" w:hAnsi="EYInterstate Light" w:cs="Arial"/>
                <w:sz w:val="16"/>
                <w:szCs w:val="20"/>
                <w:lang w:eastAsia="es-ES"/>
              </w:rPr>
            </w:pPr>
          </w:p>
        </w:tc>
        <w:tc>
          <w:tcPr>
            <w:tcW w:w="3960" w:type="dxa"/>
            <w:tcBorders>
              <w:top w:val="single" w:sz="6" w:space="0" w:color="auto"/>
              <w:left w:val="nil"/>
              <w:bottom w:val="single" w:sz="4" w:space="0" w:color="auto"/>
              <w:right w:val="nil"/>
            </w:tcBorders>
            <w:shd w:val="pct50" w:color="auto" w:fill="auto"/>
          </w:tcPr>
          <w:p w14:paraId="0CC86477" w14:textId="77777777" w:rsidR="004B0A68" w:rsidRPr="00D53A23" w:rsidRDefault="004B0A68">
            <w:pPr>
              <w:keepLines/>
              <w:rPr>
                <w:rFonts w:ascii="EYInterstate Light" w:eastAsia="Times New Roman" w:hAnsi="EYInterstate Light" w:cs="Arial"/>
                <w:sz w:val="16"/>
                <w:szCs w:val="20"/>
                <w:lang w:eastAsia="es-ES"/>
              </w:rPr>
            </w:pPr>
          </w:p>
        </w:tc>
      </w:tr>
      <w:tr w:rsidR="004B0A68" w:rsidRPr="00D53A23" w14:paraId="5401D38A" w14:textId="77777777" w:rsidTr="0036260E">
        <w:trPr>
          <w:cantSplit/>
        </w:trPr>
        <w:tc>
          <w:tcPr>
            <w:tcW w:w="1151" w:type="dxa"/>
            <w:tcBorders>
              <w:top w:val="single" w:sz="4" w:space="0" w:color="auto"/>
              <w:left w:val="single" w:sz="4" w:space="0" w:color="auto"/>
              <w:bottom w:val="single" w:sz="4" w:space="0" w:color="auto"/>
              <w:right w:val="single" w:sz="4" w:space="0" w:color="auto"/>
            </w:tcBorders>
          </w:tcPr>
          <w:p w14:paraId="13AB482A" w14:textId="4E606717" w:rsidR="004B0A68" w:rsidRPr="00D53A23" w:rsidRDefault="00AA2E6F">
            <w:pPr>
              <w:keepLines/>
              <w:rPr>
                <w:rFonts w:ascii="EYInterstate Light" w:eastAsia="Times New Roman" w:hAnsi="EYInterstate Light" w:cs="Arial"/>
                <w:sz w:val="16"/>
                <w:szCs w:val="20"/>
                <w:lang w:eastAsia="es-ES"/>
              </w:rPr>
            </w:pPr>
            <w:r>
              <w:rPr>
                <w:rFonts w:ascii="EYInterstate Light" w:eastAsia="Times New Roman" w:hAnsi="EYInterstate Light" w:cs="Arial"/>
                <w:sz w:val="16"/>
                <w:szCs w:val="20"/>
                <w:lang w:eastAsia="es-ES"/>
              </w:rPr>
              <w:t>2025-08-20</w:t>
            </w:r>
          </w:p>
        </w:tc>
        <w:tc>
          <w:tcPr>
            <w:tcW w:w="1729" w:type="dxa"/>
            <w:tcBorders>
              <w:top w:val="single" w:sz="4" w:space="0" w:color="auto"/>
              <w:left w:val="single" w:sz="4" w:space="0" w:color="auto"/>
              <w:bottom w:val="single" w:sz="4" w:space="0" w:color="auto"/>
              <w:right w:val="single" w:sz="4" w:space="0" w:color="auto"/>
            </w:tcBorders>
          </w:tcPr>
          <w:p w14:paraId="2CFC2323" w14:textId="45BD5AFB" w:rsidR="004B0A68" w:rsidRPr="00D53A23" w:rsidRDefault="00AA2E6F">
            <w:pPr>
              <w:keepLines/>
              <w:rPr>
                <w:rFonts w:ascii="EYInterstate Light" w:eastAsia="Times New Roman" w:hAnsi="EYInterstate Light" w:cs="Arial"/>
                <w:color w:val="000000"/>
                <w:sz w:val="16"/>
                <w:szCs w:val="20"/>
                <w:lang w:eastAsia="es-ES"/>
              </w:rPr>
            </w:pPr>
            <w:r>
              <w:rPr>
                <w:rFonts w:ascii="EYInterstate Light" w:eastAsia="Times New Roman" w:hAnsi="EYInterstate Light" w:cs="Arial"/>
                <w:color w:val="000000"/>
                <w:sz w:val="16"/>
                <w:szCs w:val="20"/>
                <w:lang w:eastAsia="es-ES"/>
              </w:rPr>
              <w:t>Joriel Punzalan</w:t>
            </w:r>
          </w:p>
        </w:tc>
        <w:tc>
          <w:tcPr>
            <w:tcW w:w="906" w:type="dxa"/>
            <w:tcBorders>
              <w:top w:val="single" w:sz="4" w:space="0" w:color="auto"/>
              <w:left w:val="single" w:sz="4" w:space="0" w:color="auto"/>
              <w:bottom w:val="single" w:sz="4" w:space="0" w:color="auto"/>
              <w:right w:val="single" w:sz="4" w:space="0" w:color="auto"/>
            </w:tcBorders>
          </w:tcPr>
          <w:p w14:paraId="5FDCD22D" w14:textId="7AEE5F27" w:rsidR="004B0A68" w:rsidRPr="00D53A23" w:rsidRDefault="00560AD0">
            <w:pPr>
              <w:keepLines/>
              <w:rPr>
                <w:rFonts w:ascii="EYInterstate Light" w:eastAsia="Times New Roman" w:hAnsi="EYInterstate Light" w:cs="Arial"/>
                <w:sz w:val="16"/>
                <w:szCs w:val="20"/>
                <w:lang w:eastAsia="es-ES"/>
              </w:rPr>
            </w:pPr>
            <w:r>
              <w:rPr>
                <w:rFonts w:ascii="EYInterstate Light" w:eastAsia="Times New Roman" w:hAnsi="EYInterstate Light" w:cs="Arial"/>
                <w:sz w:val="16"/>
                <w:szCs w:val="20"/>
                <w:lang w:eastAsia="es-ES"/>
              </w:rPr>
              <w:t>0</w:t>
            </w:r>
            <w:r w:rsidR="002543B9">
              <w:rPr>
                <w:rFonts w:ascii="EYInterstate Light" w:eastAsia="Times New Roman" w:hAnsi="EYInterstate Light" w:cs="Arial"/>
                <w:sz w:val="16"/>
                <w:szCs w:val="20"/>
                <w:lang w:eastAsia="es-ES"/>
              </w:rPr>
              <w:t>.1</w:t>
            </w:r>
          </w:p>
        </w:tc>
        <w:tc>
          <w:tcPr>
            <w:tcW w:w="3960" w:type="dxa"/>
            <w:tcBorders>
              <w:top w:val="single" w:sz="4" w:space="0" w:color="auto"/>
              <w:left w:val="single" w:sz="4" w:space="0" w:color="auto"/>
              <w:bottom w:val="single" w:sz="4" w:space="0" w:color="auto"/>
              <w:right w:val="single" w:sz="4" w:space="0" w:color="auto"/>
            </w:tcBorders>
          </w:tcPr>
          <w:p w14:paraId="3577E7BB" w14:textId="54BE951E" w:rsidR="004B0A68" w:rsidRPr="00D53A23" w:rsidRDefault="00AA2E6F">
            <w:pPr>
              <w:keepLines/>
              <w:rPr>
                <w:rFonts w:ascii="EYInterstate Light" w:eastAsia="Times New Roman" w:hAnsi="EYInterstate Light" w:cs="Arial"/>
                <w:sz w:val="16"/>
                <w:szCs w:val="20"/>
                <w:lang w:eastAsia="es-ES"/>
              </w:rPr>
            </w:pPr>
            <w:r>
              <w:rPr>
                <w:rFonts w:ascii="EYInterstate Light" w:eastAsia="Times New Roman" w:hAnsi="EYInterstate Light" w:cs="Arial"/>
                <w:sz w:val="16"/>
                <w:szCs w:val="20"/>
                <w:lang w:eastAsia="es-ES"/>
              </w:rPr>
              <w:t>Initial Draft</w:t>
            </w:r>
          </w:p>
        </w:tc>
      </w:tr>
      <w:tr w:rsidR="000E7D7C" w:rsidRPr="00D53A23" w14:paraId="1C1F54DC" w14:textId="77777777" w:rsidTr="0036260E">
        <w:trPr>
          <w:cantSplit/>
        </w:trPr>
        <w:tc>
          <w:tcPr>
            <w:tcW w:w="1151" w:type="dxa"/>
            <w:tcBorders>
              <w:top w:val="single" w:sz="4" w:space="0" w:color="auto"/>
              <w:left w:val="single" w:sz="4" w:space="0" w:color="auto"/>
              <w:bottom w:val="single" w:sz="4" w:space="0" w:color="auto"/>
              <w:right w:val="single" w:sz="4" w:space="0" w:color="auto"/>
            </w:tcBorders>
          </w:tcPr>
          <w:p w14:paraId="17B35C37" w14:textId="6792CD5B" w:rsidR="000E7D7C" w:rsidRDefault="000E7D7C">
            <w:pPr>
              <w:keepLines/>
              <w:rPr>
                <w:rFonts w:ascii="EYInterstate Light" w:eastAsia="Times New Roman" w:hAnsi="EYInterstate Light" w:cs="Arial"/>
                <w:sz w:val="16"/>
                <w:szCs w:val="20"/>
                <w:lang w:eastAsia="es-ES"/>
              </w:rPr>
            </w:pPr>
            <w:r>
              <w:rPr>
                <w:rFonts w:ascii="EYInterstate Light" w:eastAsia="Times New Roman" w:hAnsi="EYInterstate Light" w:cs="Arial"/>
                <w:sz w:val="16"/>
                <w:szCs w:val="20"/>
                <w:lang w:eastAsia="es-ES"/>
              </w:rPr>
              <w:t>2025-09-07</w:t>
            </w:r>
          </w:p>
        </w:tc>
        <w:tc>
          <w:tcPr>
            <w:tcW w:w="1729" w:type="dxa"/>
            <w:tcBorders>
              <w:top w:val="single" w:sz="4" w:space="0" w:color="auto"/>
              <w:left w:val="single" w:sz="4" w:space="0" w:color="auto"/>
              <w:bottom w:val="single" w:sz="4" w:space="0" w:color="auto"/>
              <w:right w:val="single" w:sz="4" w:space="0" w:color="auto"/>
            </w:tcBorders>
          </w:tcPr>
          <w:p w14:paraId="56E55CB5" w14:textId="4FC910BA" w:rsidR="000E7D7C" w:rsidRDefault="000E7D7C">
            <w:pPr>
              <w:keepLines/>
              <w:rPr>
                <w:rFonts w:ascii="EYInterstate Light" w:eastAsia="Times New Roman" w:hAnsi="EYInterstate Light" w:cs="Arial"/>
                <w:color w:val="000000"/>
                <w:sz w:val="16"/>
                <w:szCs w:val="20"/>
                <w:lang w:eastAsia="es-ES"/>
              </w:rPr>
            </w:pPr>
            <w:r>
              <w:rPr>
                <w:rFonts w:ascii="EYInterstate Light" w:eastAsia="Times New Roman" w:hAnsi="EYInterstate Light" w:cs="Arial"/>
                <w:color w:val="000000"/>
                <w:sz w:val="16"/>
                <w:szCs w:val="20"/>
                <w:lang w:eastAsia="es-ES"/>
              </w:rPr>
              <w:t>Yash Yeolekar</w:t>
            </w:r>
          </w:p>
        </w:tc>
        <w:tc>
          <w:tcPr>
            <w:tcW w:w="906" w:type="dxa"/>
            <w:tcBorders>
              <w:top w:val="single" w:sz="4" w:space="0" w:color="auto"/>
              <w:left w:val="single" w:sz="4" w:space="0" w:color="auto"/>
              <w:bottom w:val="single" w:sz="4" w:space="0" w:color="auto"/>
              <w:right w:val="single" w:sz="4" w:space="0" w:color="auto"/>
            </w:tcBorders>
          </w:tcPr>
          <w:p w14:paraId="38226478" w14:textId="791686D0" w:rsidR="000E7D7C" w:rsidRDefault="000E7D7C">
            <w:pPr>
              <w:keepLines/>
              <w:rPr>
                <w:rFonts w:ascii="EYInterstate Light" w:eastAsia="Times New Roman" w:hAnsi="EYInterstate Light" w:cs="Arial"/>
                <w:sz w:val="16"/>
                <w:szCs w:val="20"/>
                <w:lang w:eastAsia="es-ES"/>
              </w:rPr>
            </w:pPr>
            <w:r>
              <w:rPr>
                <w:rFonts w:ascii="EYInterstate Light" w:eastAsia="Times New Roman" w:hAnsi="EYInterstate Light" w:cs="Arial"/>
                <w:sz w:val="16"/>
                <w:szCs w:val="20"/>
                <w:lang w:eastAsia="es-ES"/>
              </w:rPr>
              <w:t>1.0</w:t>
            </w:r>
          </w:p>
        </w:tc>
        <w:tc>
          <w:tcPr>
            <w:tcW w:w="3960" w:type="dxa"/>
            <w:tcBorders>
              <w:top w:val="single" w:sz="4" w:space="0" w:color="auto"/>
              <w:left w:val="single" w:sz="4" w:space="0" w:color="auto"/>
              <w:bottom w:val="single" w:sz="4" w:space="0" w:color="auto"/>
              <w:right w:val="single" w:sz="4" w:space="0" w:color="auto"/>
            </w:tcBorders>
          </w:tcPr>
          <w:p w14:paraId="1A752BD5" w14:textId="412B4197" w:rsidR="000E7D7C" w:rsidRDefault="00A434DF">
            <w:pPr>
              <w:keepLines/>
              <w:rPr>
                <w:rFonts w:ascii="EYInterstate Light" w:eastAsia="Times New Roman" w:hAnsi="EYInterstate Light" w:cs="Arial"/>
                <w:sz w:val="16"/>
                <w:szCs w:val="20"/>
                <w:lang w:eastAsia="es-ES"/>
              </w:rPr>
            </w:pPr>
            <w:r w:rsidRPr="00A434DF">
              <w:rPr>
                <w:rFonts w:ascii="EYInterstate Light" w:eastAsia="Times New Roman" w:hAnsi="EYInterstate Light" w:cs="Arial"/>
                <w:sz w:val="16"/>
                <w:szCs w:val="20"/>
                <w:lang w:eastAsia="es-ES"/>
              </w:rPr>
              <w:t>Completed review and created version 1.0 for H2OA review and approval</w:t>
            </w:r>
          </w:p>
        </w:tc>
      </w:tr>
      <w:tr w:rsidR="009A3594" w:rsidRPr="00D53A23" w14:paraId="60E05101" w14:textId="77777777" w:rsidTr="0036260E">
        <w:trPr>
          <w:cantSplit/>
        </w:trPr>
        <w:tc>
          <w:tcPr>
            <w:tcW w:w="1151" w:type="dxa"/>
            <w:tcBorders>
              <w:top w:val="single" w:sz="4" w:space="0" w:color="auto"/>
              <w:left w:val="single" w:sz="4" w:space="0" w:color="auto"/>
              <w:bottom w:val="single" w:sz="4" w:space="0" w:color="auto"/>
              <w:right w:val="single" w:sz="4" w:space="0" w:color="auto"/>
            </w:tcBorders>
          </w:tcPr>
          <w:p w14:paraId="3771428D" w14:textId="0A7D398A" w:rsidR="009A3594" w:rsidRDefault="009A3594">
            <w:pPr>
              <w:keepLines/>
              <w:rPr>
                <w:rFonts w:ascii="EYInterstate Light" w:eastAsia="Times New Roman" w:hAnsi="EYInterstate Light" w:cs="Arial"/>
                <w:sz w:val="16"/>
                <w:szCs w:val="20"/>
                <w:lang w:eastAsia="es-ES"/>
              </w:rPr>
            </w:pPr>
            <w:r>
              <w:rPr>
                <w:rFonts w:ascii="EYInterstate Light" w:eastAsia="Times New Roman" w:hAnsi="EYInterstate Light" w:cs="Arial"/>
                <w:sz w:val="16"/>
                <w:szCs w:val="20"/>
                <w:lang w:eastAsia="es-ES"/>
              </w:rPr>
              <w:t>2025-</w:t>
            </w:r>
            <w:r w:rsidR="00534CC3">
              <w:rPr>
                <w:rFonts w:ascii="EYInterstate Light" w:eastAsia="Times New Roman" w:hAnsi="EYInterstate Light" w:cs="Arial"/>
                <w:sz w:val="16"/>
                <w:szCs w:val="20"/>
                <w:lang w:eastAsia="es-ES"/>
              </w:rPr>
              <w:t>10-02</w:t>
            </w:r>
          </w:p>
        </w:tc>
        <w:tc>
          <w:tcPr>
            <w:tcW w:w="1729" w:type="dxa"/>
            <w:tcBorders>
              <w:top w:val="single" w:sz="4" w:space="0" w:color="auto"/>
              <w:left w:val="single" w:sz="4" w:space="0" w:color="auto"/>
              <w:bottom w:val="single" w:sz="4" w:space="0" w:color="auto"/>
              <w:right w:val="single" w:sz="4" w:space="0" w:color="auto"/>
            </w:tcBorders>
          </w:tcPr>
          <w:p w14:paraId="0F12E1E2" w14:textId="580F2B54" w:rsidR="009A3594" w:rsidRDefault="00B407A2">
            <w:pPr>
              <w:keepLines/>
              <w:rPr>
                <w:rFonts w:ascii="EYInterstate Light" w:eastAsia="Times New Roman" w:hAnsi="EYInterstate Light" w:cs="Arial"/>
                <w:color w:val="000000"/>
                <w:sz w:val="16"/>
                <w:szCs w:val="20"/>
                <w:lang w:eastAsia="es-ES"/>
              </w:rPr>
            </w:pPr>
            <w:r>
              <w:rPr>
                <w:rFonts w:ascii="EYInterstate Light" w:eastAsia="Times New Roman" w:hAnsi="EYInterstate Light" w:cs="Arial"/>
                <w:color w:val="000000"/>
                <w:sz w:val="16"/>
                <w:szCs w:val="20"/>
                <w:lang w:eastAsia="es-ES"/>
              </w:rPr>
              <w:t>Yash Yeolekar</w:t>
            </w:r>
          </w:p>
        </w:tc>
        <w:tc>
          <w:tcPr>
            <w:tcW w:w="906" w:type="dxa"/>
            <w:tcBorders>
              <w:top w:val="single" w:sz="4" w:space="0" w:color="auto"/>
              <w:left w:val="single" w:sz="4" w:space="0" w:color="auto"/>
              <w:bottom w:val="single" w:sz="4" w:space="0" w:color="auto"/>
              <w:right w:val="single" w:sz="4" w:space="0" w:color="auto"/>
            </w:tcBorders>
          </w:tcPr>
          <w:p w14:paraId="62705997" w14:textId="59824F6A" w:rsidR="009A3594" w:rsidRDefault="00B407A2">
            <w:pPr>
              <w:keepLines/>
              <w:rPr>
                <w:rFonts w:ascii="EYInterstate Light" w:eastAsia="Times New Roman" w:hAnsi="EYInterstate Light" w:cs="Arial"/>
                <w:sz w:val="16"/>
                <w:szCs w:val="20"/>
                <w:lang w:eastAsia="es-ES"/>
              </w:rPr>
            </w:pPr>
            <w:r>
              <w:rPr>
                <w:rFonts w:ascii="EYInterstate Light" w:eastAsia="Times New Roman" w:hAnsi="EYInterstate Light" w:cs="Arial"/>
                <w:sz w:val="16"/>
                <w:szCs w:val="20"/>
                <w:lang w:eastAsia="es-ES"/>
              </w:rPr>
              <w:t>1.1</w:t>
            </w:r>
          </w:p>
        </w:tc>
        <w:tc>
          <w:tcPr>
            <w:tcW w:w="3960" w:type="dxa"/>
            <w:tcBorders>
              <w:top w:val="single" w:sz="4" w:space="0" w:color="auto"/>
              <w:left w:val="single" w:sz="4" w:space="0" w:color="auto"/>
              <w:bottom w:val="single" w:sz="4" w:space="0" w:color="auto"/>
              <w:right w:val="single" w:sz="4" w:space="0" w:color="auto"/>
            </w:tcBorders>
          </w:tcPr>
          <w:p w14:paraId="179F4DEC" w14:textId="5A872EC1" w:rsidR="009A3594" w:rsidRDefault="00B45BD2">
            <w:pPr>
              <w:keepLines/>
              <w:rPr>
                <w:rFonts w:ascii="EYInterstate Light" w:eastAsia="Times New Roman" w:hAnsi="EYInterstate Light" w:cs="Arial"/>
                <w:sz w:val="16"/>
                <w:szCs w:val="20"/>
                <w:lang w:eastAsia="es-ES"/>
              </w:rPr>
            </w:pPr>
            <w:r>
              <w:rPr>
                <w:rFonts w:ascii="EYInterstate Light" w:eastAsia="Times New Roman" w:hAnsi="EYInterstate Light" w:cs="Arial"/>
                <w:sz w:val="16"/>
                <w:szCs w:val="20"/>
                <w:lang w:eastAsia="es-ES"/>
              </w:rPr>
              <w:t xml:space="preserve">As per review comments </w:t>
            </w:r>
            <w:r w:rsidR="00B407A2">
              <w:rPr>
                <w:rFonts w:ascii="EYInterstate Light" w:eastAsia="Times New Roman" w:hAnsi="EYInterstate Light" w:cs="Arial"/>
                <w:sz w:val="16"/>
                <w:szCs w:val="20"/>
                <w:lang w:eastAsia="es-ES"/>
              </w:rPr>
              <w:t>Updated below:</w:t>
            </w:r>
          </w:p>
          <w:p w14:paraId="06ADB320" w14:textId="4F74DD69" w:rsidR="00CA594A" w:rsidRDefault="00CA594A">
            <w:pPr>
              <w:keepLines/>
              <w:rPr>
                <w:rFonts w:ascii="EYInterstate Light" w:eastAsia="Times New Roman" w:hAnsi="EYInterstate Light" w:cs="Arial"/>
                <w:sz w:val="16"/>
                <w:szCs w:val="20"/>
                <w:lang w:eastAsia="es-ES"/>
              </w:rPr>
            </w:pPr>
            <w:r>
              <w:rPr>
                <w:rFonts w:ascii="EYInterstate Light" w:eastAsia="Times New Roman" w:hAnsi="EYInterstate Light" w:cs="Arial"/>
                <w:sz w:val="16"/>
                <w:szCs w:val="20"/>
                <w:lang w:eastAsia="es-ES"/>
              </w:rPr>
              <w:t>2.1 Business Process Description</w:t>
            </w:r>
            <w:r w:rsidR="00B45BD2">
              <w:rPr>
                <w:rFonts w:ascii="EYInterstate Light" w:eastAsia="Times New Roman" w:hAnsi="EYInterstate Light" w:cs="Arial"/>
                <w:sz w:val="16"/>
                <w:szCs w:val="20"/>
                <w:lang w:eastAsia="es-ES"/>
              </w:rPr>
              <w:t>: Added more details related to VertexOne-VXEngage</w:t>
            </w:r>
          </w:p>
          <w:p w14:paraId="23DB3976" w14:textId="44A3D8DA" w:rsidR="00CA594A" w:rsidRDefault="00CA594A">
            <w:pPr>
              <w:keepLines/>
              <w:rPr>
                <w:rFonts w:ascii="EYInterstate Light" w:eastAsia="Times New Roman" w:hAnsi="EYInterstate Light" w:cs="Arial"/>
                <w:sz w:val="16"/>
                <w:szCs w:val="20"/>
                <w:lang w:eastAsia="es-ES"/>
              </w:rPr>
            </w:pPr>
            <w:r>
              <w:rPr>
                <w:rFonts w:ascii="EYInterstate Light" w:eastAsia="Times New Roman" w:hAnsi="EYInterstate Light" w:cs="Arial"/>
                <w:sz w:val="16"/>
                <w:szCs w:val="20"/>
                <w:lang w:eastAsia="es-ES"/>
              </w:rPr>
              <w:t>2.2 Business Requirement</w:t>
            </w:r>
            <w:r w:rsidR="00984AB4">
              <w:rPr>
                <w:rFonts w:ascii="EYInterstate Light" w:eastAsia="Times New Roman" w:hAnsi="EYInterstate Light" w:cs="Arial"/>
                <w:sz w:val="16"/>
                <w:szCs w:val="20"/>
                <w:lang w:eastAsia="es-ES"/>
              </w:rPr>
              <w:t>: Added more details related to VertexOne-VXEngage</w:t>
            </w:r>
          </w:p>
          <w:p w14:paraId="3712D736" w14:textId="6ED520C3" w:rsidR="00CA594A" w:rsidRDefault="00387367">
            <w:pPr>
              <w:keepLines/>
              <w:rPr>
                <w:rFonts w:ascii="EYInterstate Light" w:eastAsia="Times New Roman" w:hAnsi="EYInterstate Light" w:cs="Arial"/>
                <w:sz w:val="16"/>
                <w:szCs w:val="20"/>
                <w:lang w:eastAsia="es-ES"/>
              </w:rPr>
            </w:pPr>
            <w:r>
              <w:rPr>
                <w:rFonts w:ascii="EYInterstate Light" w:eastAsia="Times New Roman" w:hAnsi="EYInterstate Light" w:cs="Arial"/>
                <w:sz w:val="16"/>
                <w:szCs w:val="20"/>
                <w:lang w:eastAsia="es-ES"/>
              </w:rPr>
              <w:t>2.3 Risks and Limitations</w:t>
            </w:r>
          </w:p>
          <w:p w14:paraId="760BB36B" w14:textId="58CC66C5" w:rsidR="00387367" w:rsidRDefault="0042579C">
            <w:pPr>
              <w:keepLines/>
              <w:rPr>
                <w:rFonts w:ascii="EYInterstate Light" w:eastAsia="Times New Roman" w:hAnsi="EYInterstate Light" w:cs="Arial"/>
                <w:sz w:val="16"/>
                <w:szCs w:val="20"/>
                <w:lang w:eastAsia="es-ES"/>
              </w:rPr>
            </w:pPr>
            <w:r>
              <w:rPr>
                <w:rFonts w:ascii="EYInterstate Light" w:eastAsia="Times New Roman" w:hAnsi="EYInterstate Light" w:cs="Arial"/>
                <w:sz w:val="16"/>
                <w:szCs w:val="20"/>
                <w:lang w:eastAsia="es-ES"/>
              </w:rPr>
              <w:t>2.4 Assumptions</w:t>
            </w:r>
            <w:r w:rsidR="00984AB4">
              <w:rPr>
                <w:rFonts w:ascii="EYInterstate Light" w:eastAsia="Times New Roman" w:hAnsi="EYInterstate Light" w:cs="Arial"/>
                <w:sz w:val="16"/>
                <w:szCs w:val="20"/>
                <w:lang w:eastAsia="es-ES"/>
              </w:rPr>
              <w:t xml:space="preserve">: Added </w:t>
            </w:r>
            <w:r w:rsidR="000E2894">
              <w:rPr>
                <w:rFonts w:ascii="EYInterstate Light" w:eastAsia="Times New Roman" w:hAnsi="EYInterstate Light" w:cs="Arial"/>
                <w:sz w:val="16"/>
                <w:szCs w:val="20"/>
                <w:lang w:eastAsia="es-ES"/>
              </w:rPr>
              <w:t>details related to batch scheduler and batch run book.</w:t>
            </w:r>
            <w:r w:rsidR="0048124B">
              <w:rPr>
                <w:rFonts w:ascii="EYInterstate Light" w:eastAsia="Times New Roman" w:hAnsi="EYInterstate Light" w:cs="Arial"/>
                <w:sz w:val="16"/>
                <w:szCs w:val="20"/>
                <w:lang w:eastAsia="es-ES"/>
              </w:rPr>
              <w:t xml:space="preserve"> </w:t>
            </w:r>
            <w:r w:rsidR="0048124B" w:rsidRPr="0048124B">
              <w:rPr>
                <w:rFonts w:ascii="EYInterstate Light" w:eastAsia="Times New Roman" w:hAnsi="EYInterstate Light" w:cs="Arial"/>
                <w:sz w:val="16"/>
                <w:szCs w:val="20"/>
                <w:lang w:eastAsia="es-ES"/>
              </w:rPr>
              <w:t xml:space="preserve">Referenced OIC related RICE ID and FD on how inbound/outbound file handling will be taken </w:t>
            </w:r>
            <w:del w:id="14" w:author="Joriel C Punzalan" w:date="2025-10-06T11:00:00Z" w16du:dateUtc="2025-10-06T03:00:00Z">
              <w:r w:rsidR="0048124B" w:rsidRPr="0048124B" w:rsidDel="002D27EB">
                <w:rPr>
                  <w:rFonts w:ascii="EYInterstate Light" w:eastAsia="Times New Roman" w:hAnsi="EYInterstate Light" w:cs="Arial"/>
                  <w:sz w:val="16"/>
                  <w:szCs w:val="20"/>
                  <w:lang w:eastAsia="es-ES"/>
                </w:rPr>
                <w:delText>care</w:delText>
              </w:r>
            </w:del>
            <w:ins w:id="15" w:author="Joriel C Punzalan" w:date="2025-10-06T11:00:00Z" w16du:dateUtc="2025-10-06T03:00:00Z">
              <w:r w:rsidR="002D27EB" w:rsidRPr="0048124B">
                <w:rPr>
                  <w:rFonts w:ascii="EYInterstate Light" w:eastAsia="Times New Roman" w:hAnsi="EYInterstate Light" w:cs="Arial"/>
                  <w:sz w:val="16"/>
                  <w:szCs w:val="20"/>
                  <w:lang w:eastAsia="es-ES"/>
                </w:rPr>
                <w:t>care of</w:t>
              </w:r>
            </w:ins>
            <w:r w:rsidR="0048124B" w:rsidRPr="0048124B">
              <w:rPr>
                <w:rFonts w:ascii="EYInterstate Light" w:eastAsia="Times New Roman" w:hAnsi="EYInterstate Light" w:cs="Arial"/>
                <w:sz w:val="16"/>
                <w:szCs w:val="20"/>
                <w:lang w:eastAsia="es-ES"/>
              </w:rPr>
              <w:t xml:space="preserve"> in CCS</w:t>
            </w:r>
          </w:p>
          <w:p w14:paraId="1F1FA480" w14:textId="490E85EB" w:rsidR="0042579C" w:rsidRDefault="0042579C">
            <w:pPr>
              <w:keepLines/>
              <w:rPr>
                <w:rFonts w:ascii="EYInterstate Light" w:eastAsia="Times New Roman" w:hAnsi="EYInterstate Light" w:cs="Arial"/>
                <w:sz w:val="16"/>
                <w:szCs w:val="20"/>
                <w:lang w:eastAsia="es-ES"/>
              </w:rPr>
            </w:pPr>
            <w:r>
              <w:rPr>
                <w:rFonts w:ascii="EYInterstate Light" w:eastAsia="Times New Roman" w:hAnsi="EYInterstate Light" w:cs="Arial"/>
                <w:sz w:val="16"/>
                <w:szCs w:val="20"/>
                <w:lang w:eastAsia="es-ES"/>
              </w:rPr>
              <w:t>3.4 Process Diagrams</w:t>
            </w:r>
            <w:r w:rsidR="000E2894">
              <w:rPr>
                <w:rFonts w:ascii="EYInterstate Light" w:eastAsia="Times New Roman" w:hAnsi="EYInterstate Light" w:cs="Arial"/>
                <w:sz w:val="16"/>
                <w:szCs w:val="20"/>
                <w:lang w:eastAsia="es-ES"/>
              </w:rPr>
              <w:t xml:space="preserve">: </w:t>
            </w:r>
            <w:r w:rsidR="00BB3007" w:rsidRPr="00BB3007">
              <w:rPr>
                <w:rFonts w:ascii="EYInterstate Light" w:eastAsia="Times New Roman" w:hAnsi="EYInterstate Light" w:cs="Arial"/>
                <w:sz w:val="16"/>
                <w:szCs w:val="20"/>
                <w:lang w:eastAsia="es-ES"/>
              </w:rPr>
              <w:t>Updated Process flow to have similar format across all EY documents for process flows</w:t>
            </w:r>
          </w:p>
          <w:p w14:paraId="0B29E26E" w14:textId="77777777" w:rsidR="00B407A2" w:rsidRPr="00A434DF" w:rsidRDefault="00B407A2">
            <w:pPr>
              <w:keepLines/>
              <w:rPr>
                <w:rFonts w:ascii="EYInterstate Light" w:eastAsia="Times New Roman" w:hAnsi="EYInterstate Light" w:cs="Arial"/>
                <w:sz w:val="16"/>
                <w:szCs w:val="20"/>
                <w:lang w:eastAsia="es-ES"/>
              </w:rPr>
            </w:pPr>
          </w:p>
        </w:tc>
      </w:tr>
      <w:tr w:rsidR="002D27EB" w:rsidRPr="00D53A23" w14:paraId="482C17ED" w14:textId="77777777" w:rsidTr="0036260E">
        <w:trPr>
          <w:cantSplit/>
          <w:ins w:id="16" w:author="Joriel C Punzalan" w:date="2025-10-06T10:59:00Z" w16du:dateUtc="2025-10-06T02:59:00Z"/>
        </w:trPr>
        <w:tc>
          <w:tcPr>
            <w:tcW w:w="1151" w:type="dxa"/>
            <w:tcBorders>
              <w:top w:val="single" w:sz="4" w:space="0" w:color="auto"/>
              <w:left w:val="single" w:sz="4" w:space="0" w:color="auto"/>
              <w:bottom w:val="single" w:sz="4" w:space="0" w:color="auto"/>
              <w:right w:val="single" w:sz="4" w:space="0" w:color="auto"/>
            </w:tcBorders>
          </w:tcPr>
          <w:p w14:paraId="7FE2A1CF" w14:textId="6A5027C4" w:rsidR="002D27EB" w:rsidRDefault="002D27EB">
            <w:pPr>
              <w:keepLines/>
              <w:rPr>
                <w:ins w:id="17" w:author="Joriel C Punzalan" w:date="2025-10-06T10:59:00Z" w16du:dateUtc="2025-10-06T02:59:00Z"/>
                <w:rFonts w:ascii="EYInterstate Light" w:eastAsia="Times New Roman" w:hAnsi="EYInterstate Light" w:cs="Arial"/>
                <w:sz w:val="16"/>
                <w:szCs w:val="20"/>
                <w:lang w:eastAsia="es-ES"/>
              </w:rPr>
            </w:pPr>
            <w:ins w:id="18" w:author="Joriel C Punzalan" w:date="2025-10-06T10:59:00Z" w16du:dateUtc="2025-10-06T02:59:00Z">
              <w:r>
                <w:rPr>
                  <w:rFonts w:ascii="EYInterstate Light" w:eastAsia="Times New Roman" w:hAnsi="EYInterstate Light" w:cs="Arial"/>
                  <w:sz w:val="16"/>
                  <w:szCs w:val="20"/>
                  <w:lang w:eastAsia="es-ES"/>
                </w:rPr>
                <w:t>2025-10-03</w:t>
              </w:r>
            </w:ins>
          </w:p>
        </w:tc>
        <w:tc>
          <w:tcPr>
            <w:tcW w:w="1729" w:type="dxa"/>
            <w:tcBorders>
              <w:top w:val="single" w:sz="4" w:space="0" w:color="auto"/>
              <w:left w:val="single" w:sz="4" w:space="0" w:color="auto"/>
              <w:bottom w:val="single" w:sz="4" w:space="0" w:color="auto"/>
              <w:right w:val="single" w:sz="4" w:space="0" w:color="auto"/>
            </w:tcBorders>
          </w:tcPr>
          <w:p w14:paraId="3466857A" w14:textId="22075CAA" w:rsidR="002D27EB" w:rsidRDefault="002D27EB">
            <w:pPr>
              <w:keepLines/>
              <w:rPr>
                <w:ins w:id="19" w:author="Joriel C Punzalan" w:date="2025-10-06T10:59:00Z" w16du:dateUtc="2025-10-06T02:59:00Z"/>
                <w:rFonts w:ascii="EYInterstate Light" w:eastAsia="Times New Roman" w:hAnsi="EYInterstate Light" w:cs="Arial"/>
                <w:color w:val="000000"/>
                <w:sz w:val="16"/>
                <w:szCs w:val="20"/>
                <w:lang w:eastAsia="es-ES"/>
              </w:rPr>
            </w:pPr>
            <w:ins w:id="20" w:author="Joriel C Punzalan" w:date="2025-10-06T10:59:00Z" w16du:dateUtc="2025-10-06T02:59:00Z">
              <w:r>
                <w:rPr>
                  <w:rFonts w:ascii="EYInterstate Light" w:eastAsia="Times New Roman" w:hAnsi="EYInterstate Light" w:cs="Arial"/>
                  <w:color w:val="000000"/>
                  <w:sz w:val="16"/>
                  <w:szCs w:val="20"/>
                  <w:lang w:eastAsia="es-ES"/>
                </w:rPr>
                <w:t>Joriel Punzalan</w:t>
              </w:r>
            </w:ins>
          </w:p>
        </w:tc>
        <w:tc>
          <w:tcPr>
            <w:tcW w:w="906" w:type="dxa"/>
            <w:tcBorders>
              <w:top w:val="single" w:sz="4" w:space="0" w:color="auto"/>
              <w:left w:val="single" w:sz="4" w:space="0" w:color="auto"/>
              <w:bottom w:val="single" w:sz="4" w:space="0" w:color="auto"/>
              <w:right w:val="single" w:sz="4" w:space="0" w:color="auto"/>
            </w:tcBorders>
          </w:tcPr>
          <w:p w14:paraId="5C1B55C9" w14:textId="528948E1" w:rsidR="002D27EB" w:rsidRDefault="002D27EB">
            <w:pPr>
              <w:keepLines/>
              <w:rPr>
                <w:ins w:id="21" w:author="Joriel C Punzalan" w:date="2025-10-06T10:59:00Z" w16du:dateUtc="2025-10-06T02:59:00Z"/>
                <w:rFonts w:ascii="EYInterstate Light" w:eastAsia="Times New Roman" w:hAnsi="EYInterstate Light" w:cs="Arial"/>
                <w:sz w:val="16"/>
                <w:szCs w:val="20"/>
                <w:lang w:eastAsia="es-ES"/>
              </w:rPr>
            </w:pPr>
            <w:ins w:id="22" w:author="Joriel C Punzalan" w:date="2025-10-06T10:59:00Z" w16du:dateUtc="2025-10-06T02:59:00Z">
              <w:r>
                <w:rPr>
                  <w:rFonts w:ascii="EYInterstate Light" w:eastAsia="Times New Roman" w:hAnsi="EYInterstate Light" w:cs="Arial"/>
                  <w:sz w:val="16"/>
                  <w:szCs w:val="20"/>
                  <w:lang w:eastAsia="es-ES"/>
                </w:rPr>
                <w:t>1.2</w:t>
              </w:r>
            </w:ins>
          </w:p>
        </w:tc>
        <w:tc>
          <w:tcPr>
            <w:tcW w:w="3960" w:type="dxa"/>
            <w:tcBorders>
              <w:top w:val="single" w:sz="4" w:space="0" w:color="auto"/>
              <w:left w:val="single" w:sz="4" w:space="0" w:color="auto"/>
              <w:bottom w:val="single" w:sz="4" w:space="0" w:color="auto"/>
              <w:right w:val="single" w:sz="4" w:space="0" w:color="auto"/>
            </w:tcBorders>
          </w:tcPr>
          <w:p w14:paraId="1FB6F044" w14:textId="6F73FC43" w:rsidR="002D27EB" w:rsidRDefault="002D27EB">
            <w:pPr>
              <w:keepLines/>
              <w:rPr>
                <w:ins w:id="23" w:author="Joriel C Punzalan" w:date="2025-10-06T10:59:00Z" w16du:dateUtc="2025-10-06T02:59:00Z"/>
                <w:rFonts w:ascii="EYInterstate Light" w:eastAsia="Times New Roman" w:hAnsi="EYInterstate Light" w:cs="Arial"/>
                <w:sz w:val="16"/>
                <w:szCs w:val="20"/>
                <w:lang w:eastAsia="es-ES"/>
              </w:rPr>
            </w:pPr>
            <w:ins w:id="24" w:author="Joriel C Punzalan" w:date="2025-10-06T10:59:00Z" w16du:dateUtc="2025-10-06T02:59:00Z">
              <w:r>
                <w:rPr>
                  <w:rFonts w:ascii="EYInterstate Light" w:eastAsia="Times New Roman" w:hAnsi="EYInterstate Light" w:cs="Arial"/>
                  <w:sz w:val="16"/>
                  <w:szCs w:val="20"/>
                  <w:lang w:eastAsia="es-ES"/>
                </w:rPr>
                <w:t>Retained account balance cal</w:t>
              </w:r>
            </w:ins>
            <w:ins w:id="25" w:author="Joriel C Punzalan" w:date="2025-10-06T11:00:00Z" w16du:dateUtc="2025-10-06T03:00:00Z">
              <w:r>
                <w:rPr>
                  <w:rFonts w:ascii="EYInterstate Light" w:eastAsia="Times New Roman" w:hAnsi="EYInterstate Light" w:cs="Arial"/>
                  <w:sz w:val="16"/>
                  <w:szCs w:val="20"/>
                  <w:lang w:eastAsia="es-ES"/>
                </w:rPr>
                <w:t xml:space="preserve">culation from the java standalone program. </w:t>
              </w:r>
            </w:ins>
          </w:p>
        </w:tc>
      </w:tr>
    </w:tbl>
    <w:p w14:paraId="651D3078" w14:textId="77777777" w:rsidR="004B0A68" w:rsidRPr="00D53A23" w:rsidRDefault="004B0A68" w:rsidP="004B0A68">
      <w:pPr>
        <w:pStyle w:val="Heading2"/>
      </w:pPr>
      <w:bookmarkStart w:id="26" w:name="_Toc301382910"/>
      <w:bookmarkStart w:id="27" w:name="_Toc301384010"/>
      <w:bookmarkStart w:id="28" w:name="_Toc38537272"/>
      <w:bookmarkStart w:id="29" w:name="_Toc178195127"/>
      <w:bookmarkStart w:id="30" w:name="_Toc210641524"/>
      <w:r w:rsidRPr="00D53A23">
        <w:t>Reviewers</w:t>
      </w:r>
      <w:bookmarkEnd w:id="26"/>
      <w:bookmarkEnd w:id="27"/>
      <w:bookmarkEnd w:id="28"/>
      <w:bookmarkEnd w:id="29"/>
      <w:bookmarkEnd w:id="30"/>
    </w:p>
    <w:p w14:paraId="2BD9558B" w14:textId="77777777" w:rsidR="004B0A68" w:rsidRPr="00D53A23" w:rsidRDefault="004B0A68" w:rsidP="004B0A68">
      <w:pPr>
        <w:rPr>
          <w:rFonts w:ascii="EYInterstate Light" w:eastAsia="Times New Roman" w:hAnsi="EYInterstate Light" w:cs="Arial"/>
          <w:szCs w:val="20"/>
          <w:lang w:eastAsia="es-ES"/>
        </w:rPr>
      </w:pPr>
    </w:p>
    <w:tbl>
      <w:tblPr>
        <w:tblW w:w="0" w:type="auto"/>
        <w:tblInd w:w="7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3960"/>
        <w:gridCol w:w="3798"/>
      </w:tblGrid>
      <w:tr w:rsidR="004B0A68" w:rsidRPr="00D53A23" w14:paraId="233EAA5D" w14:textId="77777777">
        <w:trPr>
          <w:cantSplit/>
          <w:tblHeader/>
        </w:trPr>
        <w:tc>
          <w:tcPr>
            <w:tcW w:w="3960" w:type="dxa"/>
            <w:tcBorders>
              <w:top w:val="single" w:sz="12" w:space="0" w:color="auto"/>
              <w:left w:val="single" w:sz="12" w:space="0" w:color="auto"/>
              <w:bottom w:val="nil"/>
              <w:right w:val="nil"/>
            </w:tcBorders>
            <w:shd w:val="pct10" w:color="auto" w:fill="auto"/>
          </w:tcPr>
          <w:p w14:paraId="4BB38931" w14:textId="77777777" w:rsidR="004B0A68" w:rsidRPr="00D53A23" w:rsidRDefault="004B0A68">
            <w:pPr>
              <w:keepLines/>
              <w:spacing w:before="120" w:after="120"/>
              <w:rPr>
                <w:rFonts w:ascii="EYInterstate Light" w:eastAsia="Times New Roman" w:hAnsi="EYInterstate Light" w:cs="Arial"/>
                <w:b/>
                <w:sz w:val="16"/>
                <w:szCs w:val="20"/>
                <w:lang w:eastAsia="es-ES"/>
              </w:rPr>
            </w:pPr>
            <w:r w:rsidRPr="00D53A23">
              <w:rPr>
                <w:rFonts w:ascii="EYInterstate Light" w:eastAsia="Times New Roman" w:hAnsi="EYInterstate Light" w:cs="Arial"/>
                <w:b/>
                <w:sz w:val="16"/>
                <w:szCs w:val="20"/>
                <w:lang w:eastAsia="es-ES"/>
              </w:rPr>
              <w:t>Name</w:t>
            </w:r>
          </w:p>
        </w:tc>
        <w:tc>
          <w:tcPr>
            <w:tcW w:w="3798" w:type="dxa"/>
            <w:tcBorders>
              <w:top w:val="single" w:sz="12" w:space="0" w:color="auto"/>
              <w:left w:val="nil"/>
              <w:bottom w:val="nil"/>
              <w:right w:val="single" w:sz="12" w:space="0" w:color="auto"/>
            </w:tcBorders>
            <w:shd w:val="pct10" w:color="auto" w:fill="auto"/>
          </w:tcPr>
          <w:p w14:paraId="41A2F285" w14:textId="77777777" w:rsidR="004B0A68" w:rsidRPr="00D53A23" w:rsidRDefault="004B0A68">
            <w:pPr>
              <w:keepLines/>
              <w:spacing w:before="120" w:after="120"/>
              <w:rPr>
                <w:rFonts w:ascii="EYInterstate Light" w:eastAsia="Times New Roman" w:hAnsi="EYInterstate Light" w:cs="Arial"/>
                <w:b/>
                <w:sz w:val="16"/>
                <w:szCs w:val="20"/>
                <w:lang w:eastAsia="es-ES"/>
              </w:rPr>
            </w:pPr>
            <w:r w:rsidRPr="00D53A23">
              <w:rPr>
                <w:rFonts w:ascii="EYInterstate Light" w:eastAsia="Times New Roman" w:hAnsi="EYInterstate Light" w:cs="Arial"/>
                <w:b/>
                <w:sz w:val="16"/>
                <w:szCs w:val="20"/>
                <w:lang w:eastAsia="es-ES"/>
              </w:rPr>
              <w:t>Position</w:t>
            </w:r>
          </w:p>
        </w:tc>
      </w:tr>
      <w:tr w:rsidR="004B0A68" w:rsidRPr="00D53A23" w14:paraId="618D614B" w14:textId="77777777">
        <w:trPr>
          <w:cantSplit/>
          <w:trHeight w:hRule="exact" w:val="60"/>
          <w:tblHeader/>
        </w:trPr>
        <w:tc>
          <w:tcPr>
            <w:tcW w:w="3960" w:type="dxa"/>
            <w:tcBorders>
              <w:top w:val="single" w:sz="6" w:space="0" w:color="auto"/>
              <w:left w:val="nil"/>
              <w:bottom w:val="single" w:sz="6" w:space="0" w:color="auto"/>
              <w:right w:val="nil"/>
            </w:tcBorders>
            <w:shd w:val="pct50" w:color="auto" w:fill="auto"/>
          </w:tcPr>
          <w:p w14:paraId="361A87A7" w14:textId="77777777" w:rsidR="004B0A68" w:rsidRPr="00D53A23" w:rsidRDefault="004B0A68">
            <w:pPr>
              <w:keepLines/>
              <w:rPr>
                <w:rFonts w:ascii="EYInterstate Light" w:eastAsia="Times New Roman" w:hAnsi="EYInterstate Light" w:cs="Arial"/>
                <w:sz w:val="16"/>
                <w:szCs w:val="20"/>
                <w:lang w:eastAsia="es-ES"/>
              </w:rPr>
            </w:pPr>
          </w:p>
        </w:tc>
        <w:tc>
          <w:tcPr>
            <w:tcW w:w="3798" w:type="dxa"/>
            <w:tcBorders>
              <w:top w:val="single" w:sz="6" w:space="0" w:color="auto"/>
              <w:left w:val="nil"/>
              <w:bottom w:val="single" w:sz="6" w:space="0" w:color="auto"/>
              <w:right w:val="nil"/>
            </w:tcBorders>
            <w:shd w:val="pct50" w:color="auto" w:fill="auto"/>
          </w:tcPr>
          <w:p w14:paraId="32D2F1A7" w14:textId="77777777" w:rsidR="004B0A68" w:rsidRPr="00D53A23" w:rsidRDefault="004B0A68">
            <w:pPr>
              <w:keepLines/>
              <w:rPr>
                <w:rFonts w:ascii="EYInterstate Light" w:eastAsia="Times New Roman" w:hAnsi="EYInterstate Light" w:cs="Arial"/>
                <w:sz w:val="16"/>
                <w:szCs w:val="20"/>
                <w:lang w:eastAsia="es-ES"/>
              </w:rPr>
            </w:pPr>
          </w:p>
        </w:tc>
      </w:tr>
      <w:tr w:rsidR="004B0A68" w:rsidRPr="00D53A23" w14:paraId="7C0CDE16" w14:textId="77777777">
        <w:trPr>
          <w:cantSplit/>
        </w:trPr>
        <w:tc>
          <w:tcPr>
            <w:tcW w:w="3960" w:type="dxa"/>
            <w:tcBorders>
              <w:top w:val="single" w:sz="6" w:space="0" w:color="auto"/>
              <w:left w:val="single" w:sz="12" w:space="0" w:color="auto"/>
              <w:bottom w:val="single" w:sz="6" w:space="0" w:color="auto"/>
              <w:right w:val="single" w:sz="6" w:space="0" w:color="auto"/>
            </w:tcBorders>
          </w:tcPr>
          <w:p w14:paraId="07DA5AFB" w14:textId="77777777" w:rsidR="004B0A68" w:rsidRPr="00D53A23" w:rsidRDefault="004B0A68">
            <w:pPr>
              <w:keepLines/>
              <w:rPr>
                <w:rFonts w:ascii="EYInterstate Light" w:eastAsia="Times New Roman" w:hAnsi="EYInterstate Light" w:cs="Arial"/>
                <w:sz w:val="16"/>
                <w:szCs w:val="20"/>
                <w:lang w:eastAsia="es-ES"/>
              </w:rPr>
            </w:pPr>
          </w:p>
        </w:tc>
        <w:tc>
          <w:tcPr>
            <w:tcW w:w="3798" w:type="dxa"/>
            <w:tcBorders>
              <w:top w:val="single" w:sz="6" w:space="0" w:color="auto"/>
              <w:left w:val="single" w:sz="6" w:space="0" w:color="auto"/>
              <w:bottom w:val="single" w:sz="6" w:space="0" w:color="auto"/>
              <w:right w:val="single" w:sz="12" w:space="0" w:color="auto"/>
            </w:tcBorders>
          </w:tcPr>
          <w:p w14:paraId="5EE115C4" w14:textId="77777777" w:rsidR="004B0A68" w:rsidRPr="00D53A23" w:rsidRDefault="004B0A68">
            <w:pPr>
              <w:keepLines/>
              <w:rPr>
                <w:rFonts w:ascii="EYInterstate Light" w:eastAsia="Times New Roman" w:hAnsi="EYInterstate Light" w:cs="Arial"/>
                <w:sz w:val="16"/>
                <w:szCs w:val="16"/>
                <w:lang w:eastAsia="es-ES"/>
              </w:rPr>
            </w:pPr>
          </w:p>
        </w:tc>
      </w:tr>
      <w:tr w:rsidR="004B0A68" w:rsidRPr="00D53A23" w14:paraId="39F000C4" w14:textId="77777777">
        <w:trPr>
          <w:cantSplit/>
        </w:trPr>
        <w:tc>
          <w:tcPr>
            <w:tcW w:w="3960" w:type="dxa"/>
            <w:tcBorders>
              <w:top w:val="single" w:sz="6" w:space="0" w:color="auto"/>
              <w:left w:val="single" w:sz="12" w:space="0" w:color="auto"/>
              <w:bottom w:val="single" w:sz="6" w:space="0" w:color="auto"/>
              <w:right w:val="single" w:sz="6" w:space="0" w:color="auto"/>
            </w:tcBorders>
          </w:tcPr>
          <w:p w14:paraId="14B0E2B0" w14:textId="77777777" w:rsidR="004B0A68" w:rsidRPr="00D53A23" w:rsidRDefault="004B0A68">
            <w:pPr>
              <w:keepLines/>
              <w:rPr>
                <w:rFonts w:ascii="EYInterstate Light" w:eastAsia="Times New Roman" w:hAnsi="EYInterstate Light" w:cs="Arial"/>
                <w:sz w:val="16"/>
                <w:szCs w:val="20"/>
                <w:lang w:eastAsia="es-ES"/>
              </w:rPr>
            </w:pPr>
          </w:p>
        </w:tc>
        <w:tc>
          <w:tcPr>
            <w:tcW w:w="3798" w:type="dxa"/>
            <w:tcBorders>
              <w:top w:val="single" w:sz="6" w:space="0" w:color="auto"/>
              <w:left w:val="single" w:sz="6" w:space="0" w:color="auto"/>
              <w:bottom w:val="single" w:sz="6" w:space="0" w:color="auto"/>
              <w:right w:val="single" w:sz="12" w:space="0" w:color="auto"/>
            </w:tcBorders>
          </w:tcPr>
          <w:p w14:paraId="60F5349B" w14:textId="77777777" w:rsidR="004B0A68" w:rsidRPr="00D53A23" w:rsidRDefault="004B0A68">
            <w:pPr>
              <w:keepLines/>
              <w:rPr>
                <w:rFonts w:ascii="EYInterstate Light" w:eastAsia="Times New Roman" w:hAnsi="EYInterstate Light" w:cs="Arial"/>
                <w:color w:val="000000"/>
                <w:sz w:val="16"/>
                <w:szCs w:val="16"/>
                <w:lang w:eastAsia="es-ES"/>
              </w:rPr>
            </w:pPr>
          </w:p>
        </w:tc>
      </w:tr>
      <w:tr w:rsidR="004B0A68" w:rsidRPr="00D53A23" w14:paraId="3C54CBA9" w14:textId="77777777">
        <w:trPr>
          <w:cantSplit/>
        </w:trPr>
        <w:tc>
          <w:tcPr>
            <w:tcW w:w="3960" w:type="dxa"/>
            <w:tcBorders>
              <w:top w:val="single" w:sz="6" w:space="0" w:color="auto"/>
              <w:left w:val="single" w:sz="12" w:space="0" w:color="auto"/>
              <w:bottom w:val="single" w:sz="6" w:space="0" w:color="auto"/>
              <w:right w:val="single" w:sz="6" w:space="0" w:color="auto"/>
            </w:tcBorders>
          </w:tcPr>
          <w:p w14:paraId="475A2C9B" w14:textId="77777777" w:rsidR="004B0A68" w:rsidRPr="00D53A23" w:rsidRDefault="004B0A68">
            <w:pPr>
              <w:keepLines/>
              <w:rPr>
                <w:rFonts w:ascii="EYInterstate Light" w:eastAsia="Times New Roman" w:hAnsi="EYInterstate Light" w:cs="Arial"/>
                <w:sz w:val="16"/>
                <w:szCs w:val="20"/>
                <w:lang w:eastAsia="es-ES"/>
              </w:rPr>
            </w:pPr>
          </w:p>
        </w:tc>
        <w:tc>
          <w:tcPr>
            <w:tcW w:w="3798" w:type="dxa"/>
            <w:tcBorders>
              <w:top w:val="single" w:sz="6" w:space="0" w:color="auto"/>
              <w:left w:val="single" w:sz="6" w:space="0" w:color="auto"/>
              <w:bottom w:val="single" w:sz="6" w:space="0" w:color="auto"/>
              <w:right w:val="single" w:sz="12" w:space="0" w:color="auto"/>
            </w:tcBorders>
          </w:tcPr>
          <w:p w14:paraId="696E0222" w14:textId="77777777" w:rsidR="004B0A68" w:rsidRPr="00D53A23" w:rsidRDefault="004B0A68">
            <w:pPr>
              <w:keepLines/>
              <w:rPr>
                <w:rFonts w:ascii="EYInterstate Light" w:eastAsia="Times New Roman" w:hAnsi="EYInterstate Light" w:cs="Arial"/>
                <w:color w:val="000000"/>
                <w:sz w:val="16"/>
                <w:szCs w:val="16"/>
                <w:lang w:eastAsia="es-ES"/>
              </w:rPr>
            </w:pPr>
          </w:p>
        </w:tc>
      </w:tr>
      <w:tr w:rsidR="004B0A68" w:rsidRPr="00D53A23" w14:paraId="4BF175B8" w14:textId="77777777">
        <w:trPr>
          <w:cantSplit/>
        </w:trPr>
        <w:tc>
          <w:tcPr>
            <w:tcW w:w="3960" w:type="dxa"/>
            <w:tcBorders>
              <w:top w:val="single" w:sz="6" w:space="0" w:color="auto"/>
              <w:left w:val="single" w:sz="12" w:space="0" w:color="auto"/>
              <w:bottom w:val="single" w:sz="6" w:space="0" w:color="auto"/>
              <w:right w:val="single" w:sz="6" w:space="0" w:color="auto"/>
            </w:tcBorders>
          </w:tcPr>
          <w:p w14:paraId="1C15EF29" w14:textId="77777777" w:rsidR="004B0A68" w:rsidRPr="00D53A23" w:rsidRDefault="004B0A68">
            <w:pPr>
              <w:keepLines/>
              <w:rPr>
                <w:rFonts w:ascii="EYInterstate Light" w:eastAsia="Times New Roman" w:hAnsi="EYInterstate Light" w:cs="Arial"/>
                <w:sz w:val="16"/>
                <w:szCs w:val="20"/>
                <w:lang w:eastAsia="es-ES"/>
              </w:rPr>
            </w:pPr>
          </w:p>
        </w:tc>
        <w:tc>
          <w:tcPr>
            <w:tcW w:w="3798" w:type="dxa"/>
            <w:tcBorders>
              <w:top w:val="single" w:sz="6" w:space="0" w:color="auto"/>
              <w:left w:val="single" w:sz="6" w:space="0" w:color="auto"/>
              <w:bottom w:val="single" w:sz="6" w:space="0" w:color="auto"/>
              <w:right w:val="single" w:sz="12" w:space="0" w:color="auto"/>
            </w:tcBorders>
          </w:tcPr>
          <w:p w14:paraId="1084A66E" w14:textId="77777777" w:rsidR="004B0A68" w:rsidRPr="00D53A23" w:rsidRDefault="004B0A68">
            <w:pPr>
              <w:keepLines/>
              <w:rPr>
                <w:rFonts w:ascii="EYInterstate Light" w:eastAsia="Times New Roman" w:hAnsi="EYInterstate Light" w:cs="Arial"/>
                <w:sz w:val="16"/>
                <w:szCs w:val="20"/>
                <w:lang w:eastAsia="es-ES"/>
              </w:rPr>
            </w:pPr>
          </w:p>
        </w:tc>
      </w:tr>
      <w:tr w:rsidR="004B0A68" w:rsidRPr="00D53A23" w14:paraId="4B7FE9E7" w14:textId="77777777">
        <w:trPr>
          <w:cantSplit/>
        </w:trPr>
        <w:tc>
          <w:tcPr>
            <w:tcW w:w="3960" w:type="dxa"/>
            <w:tcBorders>
              <w:top w:val="single" w:sz="6" w:space="0" w:color="auto"/>
              <w:left w:val="single" w:sz="12" w:space="0" w:color="auto"/>
              <w:bottom w:val="single" w:sz="12" w:space="0" w:color="auto"/>
              <w:right w:val="single" w:sz="6" w:space="0" w:color="auto"/>
            </w:tcBorders>
          </w:tcPr>
          <w:p w14:paraId="093DF0AF" w14:textId="77777777" w:rsidR="004B0A68" w:rsidRPr="00D53A23" w:rsidRDefault="004B0A68">
            <w:pPr>
              <w:keepLines/>
              <w:rPr>
                <w:rFonts w:ascii="EYInterstate Light" w:eastAsia="Times New Roman" w:hAnsi="EYInterstate Light" w:cs="Arial"/>
                <w:sz w:val="16"/>
                <w:szCs w:val="20"/>
                <w:lang w:eastAsia="es-ES"/>
              </w:rPr>
            </w:pPr>
          </w:p>
        </w:tc>
        <w:tc>
          <w:tcPr>
            <w:tcW w:w="3798" w:type="dxa"/>
            <w:tcBorders>
              <w:top w:val="single" w:sz="6" w:space="0" w:color="auto"/>
              <w:left w:val="single" w:sz="6" w:space="0" w:color="auto"/>
              <w:bottom w:val="single" w:sz="12" w:space="0" w:color="auto"/>
              <w:right w:val="single" w:sz="12" w:space="0" w:color="auto"/>
            </w:tcBorders>
          </w:tcPr>
          <w:p w14:paraId="28471F13" w14:textId="77777777" w:rsidR="004B0A68" w:rsidRPr="00D53A23" w:rsidRDefault="004B0A68">
            <w:pPr>
              <w:keepLines/>
              <w:rPr>
                <w:rFonts w:ascii="EYInterstate Light" w:eastAsia="Times New Roman" w:hAnsi="EYInterstate Light" w:cs="Arial"/>
                <w:sz w:val="16"/>
                <w:szCs w:val="20"/>
                <w:lang w:eastAsia="es-ES"/>
              </w:rPr>
            </w:pPr>
          </w:p>
        </w:tc>
      </w:tr>
    </w:tbl>
    <w:p w14:paraId="053D2022" w14:textId="77777777" w:rsidR="004B0A68" w:rsidRPr="00D53A23" w:rsidRDefault="004B0A68" w:rsidP="004B0A68">
      <w:pPr>
        <w:rPr>
          <w:rFonts w:ascii="EYInterstate Light" w:eastAsia="Times New Roman" w:hAnsi="EYInterstate Light" w:cs="Arial"/>
          <w:szCs w:val="20"/>
          <w:lang w:eastAsia="es-ES"/>
        </w:rPr>
      </w:pPr>
    </w:p>
    <w:p w14:paraId="15066A55" w14:textId="77777777" w:rsidR="004B0A68" w:rsidRPr="00D53A23" w:rsidRDefault="004B0A68" w:rsidP="004B0A68">
      <w:pPr>
        <w:pStyle w:val="Heading2"/>
      </w:pPr>
      <w:bookmarkStart w:id="31" w:name="_Toc301382911"/>
      <w:bookmarkStart w:id="32" w:name="_Toc301384011"/>
      <w:bookmarkStart w:id="33" w:name="_Toc38537273"/>
      <w:bookmarkStart w:id="34" w:name="_Toc178195128"/>
      <w:bookmarkStart w:id="35" w:name="_Toc210641525"/>
      <w:r w:rsidRPr="00D53A23">
        <w:t>Distribution</w:t>
      </w:r>
      <w:bookmarkEnd w:id="31"/>
      <w:bookmarkEnd w:id="32"/>
      <w:bookmarkEnd w:id="33"/>
      <w:bookmarkEnd w:id="34"/>
      <w:bookmarkEnd w:id="35"/>
    </w:p>
    <w:p w14:paraId="3229F846" w14:textId="77777777" w:rsidR="004B0A68" w:rsidRPr="00D53A23" w:rsidRDefault="004B0A68" w:rsidP="004B0A68">
      <w:pPr>
        <w:rPr>
          <w:rFonts w:ascii="EYInterstate Light" w:eastAsia="Times New Roman" w:hAnsi="EYInterstate Light" w:cs="Arial"/>
          <w:szCs w:val="20"/>
          <w:lang w:eastAsia="es-ES"/>
        </w:rPr>
      </w:pPr>
    </w:p>
    <w:tbl>
      <w:tblPr>
        <w:tblW w:w="0" w:type="auto"/>
        <w:tblInd w:w="7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918"/>
        <w:gridCol w:w="3429"/>
        <w:gridCol w:w="3429"/>
      </w:tblGrid>
      <w:tr w:rsidR="004B0A68" w:rsidRPr="00D53A23" w14:paraId="01983E25" w14:textId="77777777">
        <w:trPr>
          <w:cantSplit/>
          <w:tblHeader/>
        </w:trPr>
        <w:tc>
          <w:tcPr>
            <w:tcW w:w="918" w:type="dxa"/>
            <w:tcBorders>
              <w:top w:val="single" w:sz="12" w:space="0" w:color="auto"/>
              <w:left w:val="single" w:sz="12" w:space="0" w:color="auto"/>
              <w:bottom w:val="nil"/>
              <w:right w:val="nil"/>
            </w:tcBorders>
            <w:shd w:val="pct10" w:color="auto" w:fill="auto"/>
          </w:tcPr>
          <w:p w14:paraId="0F267484" w14:textId="77777777" w:rsidR="004B0A68" w:rsidRPr="00D53A23" w:rsidRDefault="004B0A68">
            <w:pPr>
              <w:keepLines/>
              <w:spacing w:before="120" w:after="120"/>
              <w:rPr>
                <w:rFonts w:ascii="EYInterstate Light" w:eastAsia="Times New Roman" w:hAnsi="EYInterstate Light" w:cs="Arial"/>
                <w:b/>
                <w:sz w:val="16"/>
                <w:szCs w:val="20"/>
                <w:lang w:eastAsia="es-ES"/>
              </w:rPr>
            </w:pPr>
            <w:r w:rsidRPr="00D53A23">
              <w:rPr>
                <w:rFonts w:ascii="EYInterstate Light" w:eastAsia="Times New Roman" w:hAnsi="EYInterstate Light" w:cs="Arial"/>
                <w:b/>
                <w:sz w:val="16"/>
                <w:szCs w:val="20"/>
                <w:lang w:eastAsia="es-ES"/>
              </w:rPr>
              <w:t>Copy No.</w:t>
            </w:r>
          </w:p>
        </w:tc>
        <w:tc>
          <w:tcPr>
            <w:tcW w:w="3429" w:type="dxa"/>
            <w:tcBorders>
              <w:top w:val="single" w:sz="12" w:space="0" w:color="auto"/>
              <w:left w:val="nil"/>
              <w:bottom w:val="nil"/>
              <w:right w:val="nil"/>
            </w:tcBorders>
            <w:shd w:val="pct10" w:color="auto" w:fill="auto"/>
          </w:tcPr>
          <w:p w14:paraId="5150B2AF" w14:textId="77777777" w:rsidR="004B0A68" w:rsidRPr="00D53A23" w:rsidRDefault="004B0A68">
            <w:pPr>
              <w:keepLines/>
              <w:spacing w:before="120" w:after="120"/>
              <w:rPr>
                <w:rFonts w:ascii="EYInterstate Light" w:eastAsia="Times New Roman" w:hAnsi="EYInterstate Light" w:cs="Arial"/>
                <w:b/>
                <w:sz w:val="16"/>
                <w:szCs w:val="20"/>
                <w:lang w:eastAsia="es-ES"/>
              </w:rPr>
            </w:pPr>
            <w:r w:rsidRPr="00D53A23">
              <w:rPr>
                <w:rFonts w:ascii="EYInterstate Light" w:eastAsia="Times New Roman" w:hAnsi="EYInterstate Light" w:cs="Arial"/>
                <w:b/>
                <w:sz w:val="16"/>
                <w:szCs w:val="20"/>
                <w:lang w:eastAsia="es-ES"/>
              </w:rPr>
              <w:t>Name</w:t>
            </w:r>
          </w:p>
        </w:tc>
        <w:tc>
          <w:tcPr>
            <w:tcW w:w="3429" w:type="dxa"/>
            <w:tcBorders>
              <w:top w:val="single" w:sz="12" w:space="0" w:color="auto"/>
              <w:left w:val="nil"/>
              <w:bottom w:val="nil"/>
              <w:right w:val="single" w:sz="12" w:space="0" w:color="auto"/>
            </w:tcBorders>
            <w:shd w:val="pct10" w:color="auto" w:fill="auto"/>
          </w:tcPr>
          <w:p w14:paraId="1FE3CF66" w14:textId="77777777" w:rsidR="004B0A68" w:rsidRPr="00D53A23" w:rsidRDefault="004B0A68">
            <w:pPr>
              <w:keepLines/>
              <w:spacing w:before="120" w:after="120"/>
              <w:rPr>
                <w:rFonts w:ascii="EYInterstate Light" w:eastAsia="Times New Roman" w:hAnsi="EYInterstate Light" w:cs="Arial"/>
                <w:b/>
                <w:sz w:val="16"/>
                <w:szCs w:val="20"/>
                <w:lang w:eastAsia="es-ES"/>
              </w:rPr>
            </w:pPr>
            <w:r w:rsidRPr="00D53A23">
              <w:rPr>
                <w:rFonts w:ascii="EYInterstate Light" w:eastAsia="Times New Roman" w:hAnsi="EYInterstate Light" w:cs="Arial"/>
                <w:b/>
                <w:sz w:val="16"/>
                <w:szCs w:val="20"/>
                <w:lang w:eastAsia="es-ES"/>
              </w:rPr>
              <w:t>Location</w:t>
            </w:r>
          </w:p>
        </w:tc>
      </w:tr>
      <w:tr w:rsidR="004B0A68" w:rsidRPr="00D53A23" w14:paraId="2BEEADE6" w14:textId="77777777">
        <w:trPr>
          <w:cantSplit/>
          <w:trHeight w:hRule="exact" w:val="60"/>
          <w:tblHeader/>
        </w:trPr>
        <w:tc>
          <w:tcPr>
            <w:tcW w:w="918" w:type="dxa"/>
            <w:tcBorders>
              <w:top w:val="single" w:sz="6" w:space="0" w:color="auto"/>
              <w:left w:val="nil"/>
              <w:bottom w:val="single" w:sz="6" w:space="0" w:color="auto"/>
              <w:right w:val="nil"/>
            </w:tcBorders>
            <w:shd w:val="pct50" w:color="auto" w:fill="auto"/>
          </w:tcPr>
          <w:p w14:paraId="4894CCDC" w14:textId="77777777" w:rsidR="004B0A68" w:rsidRPr="00D53A23" w:rsidRDefault="004B0A68">
            <w:pPr>
              <w:keepLines/>
              <w:rPr>
                <w:rFonts w:ascii="EYInterstate Light" w:eastAsia="Times New Roman" w:hAnsi="EYInterstate Light" w:cs="Arial"/>
                <w:sz w:val="16"/>
                <w:szCs w:val="20"/>
                <w:lang w:eastAsia="es-ES"/>
              </w:rPr>
            </w:pPr>
          </w:p>
        </w:tc>
        <w:tc>
          <w:tcPr>
            <w:tcW w:w="3429" w:type="dxa"/>
            <w:tcBorders>
              <w:top w:val="single" w:sz="6" w:space="0" w:color="auto"/>
              <w:left w:val="nil"/>
              <w:bottom w:val="single" w:sz="6" w:space="0" w:color="auto"/>
              <w:right w:val="nil"/>
            </w:tcBorders>
            <w:shd w:val="pct50" w:color="auto" w:fill="auto"/>
          </w:tcPr>
          <w:p w14:paraId="0F83EF57" w14:textId="77777777" w:rsidR="004B0A68" w:rsidRPr="00D53A23" w:rsidRDefault="004B0A68">
            <w:pPr>
              <w:keepLines/>
              <w:rPr>
                <w:rFonts w:ascii="EYInterstate Light" w:eastAsia="Times New Roman" w:hAnsi="EYInterstate Light" w:cs="Arial"/>
                <w:sz w:val="16"/>
                <w:szCs w:val="20"/>
                <w:lang w:eastAsia="es-ES"/>
              </w:rPr>
            </w:pPr>
          </w:p>
        </w:tc>
        <w:tc>
          <w:tcPr>
            <w:tcW w:w="3429" w:type="dxa"/>
            <w:tcBorders>
              <w:top w:val="single" w:sz="6" w:space="0" w:color="auto"/>
              <w:left w:val="nil"/>
              <w:bottom w:val="single" w:sz="6" w:space="0" w:color="auto"/>
              <w:right w:val="nil"/>
            </w:tcBorders>
            <w:shd w:val="pct50" w:color="auto" w:fill="auto"/>
          </w:tcPr>
          <w:p w14:paraId="53818C42" w14:textId="77777777" w:rsidR="004B0A68" w:rsidRPr="00D53A23" w:rsidRDefault="004B0A68">
            <w:pPr>
              <w:keepLines/>
              <w:rPr>
                <w:rFonts w:ascii="EYInterstate Light" w:eastAsia="Times New Roman" w:hAnsi="EYInterstate Light" w:cs="Arial"/>
                <w:sz w:val="16"/>
                <w:szCs w:val="20"/>
                <w:lang w:eastAsia="es-ES"/>
              </w:rPr>
            </w:pPr>
          </w:p>
        </w:tc>
      </w:tr>
      <w:tr w:rsidR="004B0A68" w:rsidRPr="00D53A23" w14:paraId="29075017" w14:textId="77777777">
        <w:trPr>
          <w:cantSplit/>
        </w:trPr>
        <w:tc>
          <w:tcPr>
            <w:tcW w:w="918" w:type="dxa"/>
            <w:tcBorders>
              <w:top w:val="nil"/>
              <w:left w:val="single" w:sz="12" w:space="0" w:color="auto"/>
              <w:bottom w:val="single" w:sz="6" w:space="0" w:color="auto"/>
              <w:right w:val="single" w:sz="6" w:space="0" w:color="auto"/>
            </w:tcBorders>
          </w:tcPr>
          <w:p w14:paraId="7E9215EF" w14:textId="77777777" w:rsidR="004B0A68" w:rsidRPr="00D53A23" w:rsidRDefault="004B0A68" w:rsidP="00BF361E">
            <w:pPr>
              <w:keepLines/>
              <w:numPr>
                <w:ilvl w:val="0"/>
                <w:numId w:val="28"/>
              </w:numPr>
              <w:overflowPunct w:val="0"/>
              <w:autoSpaceDE w:val="0"/>
              <w:autoSpaceDN w:val="0"/>
              <w:adjustRightInd w:val="0"/>
              <w:jc w:val="center"/>
              <w:textAlignment w:val="baseline"/>
              <w:rPr>
                <w:rFonts w:ascii="EYInterstate Light" w:eastAsia="Times New Roman" w:hAnsi="EYInterstate Light" w:cs="Arial"/>
                <w:sz w:val="16"/>
                <w:szCs w:val="20"/>
                <w:lang w:eastAsia="es-ES"/>
              </w:rPr>
            </w:pPr>
          </w:p>
        </w:tc>
        <w:tc>
          <w:tcPr>
            <w:tcW w:w="3429" w:type="dxa"/>
            <w:tcBorders>
              <w:top w:val="nil"/>
              <w:left w:val="single" w:sz="6" w:space="0" w:color="auto"/>
              <w:bottom w:val="single" w:sz="6" w:space="0" w:color="auto"/>
              <w:right w:val="single" w:sz="6" w:space="0" w:color="auto"/>
            </w:tcBorders>
          </w:tcPr>
          <w:p w14:paraId="456079AB" w14:textId="77777777" w:rsidR="004B0A68" w:rsidRPr="00D53A23" w:rsidRDefault="004B0A68">
            <w:pPr>
              <w:keepLines/>
              <w:rPr>
                <w:rFonts w:ascii="EYInterstate Light" w:eastAsia="Times New Roman" w:hAnsi="EYInterstate Light" w:cs="Arial"/>
                <w:sz w:val="16"/>
                <w:szCs w:val="20"/>
                <w:lang w:eastAsia="es-ES"/>
              </w:rPr>
            </w:pPr>
          </w:p>
        </w:tc>
        <w:tc>
          <w:tcPr>
            <w:tcW w:w="3429" w:type="dxa"/>
            <w:tcBorders>
              <w:top w:val="nil"/>
              <w:left w:val="single" w:sz="6" w:space="0" w:color="auto"/>
              <w:bottom w:val="single" w:sz="6" w:space="0" w:color="auto"/>
              <w:right w:val="single" w:sz="12" w:space="0" w:color="auto"/>
            </w:tcBorders>
          </w:tcPr>
          <w:p w14:paraId="21287B1A" w14:textId="77777777" w:rsidR="004B0A68" w:rsidRPr="00D53A23" w:rsidRDefault="004B0A68">
            <w:pPr>
              <w:keepLines/>
              <w:rPr>
                <w:rFonts w:ascii="EYInterstate Light" w:eastAsia="Times New Roman" w:hAnsi="EYInterstate Light" w:cs="Arial"/>
                <w:sz w:val="16"/>
                <w:szCs w:val="20"/>
                <w:lang w:eastAsia="es-ES"/>
              </w:rPr>
            </w:pPr>
          </w:p>
        </w:tc>
      </w:tr>
      <w:tr w:rsidR="004B0A68" w:rsidRPr="00D53A23" w14:paraId="7331AD96" w14:textId="77777777">
        <w:trPr>
          <w:cantSplit/>
        </w:trPr>
        <w:tc>
          <w:tcPr>
            <w:tcW w:w="918" w:type="dxa"/>
            <w:tcBorders>
              <w:top w:val="single" w:sz="6" w:space="0" w:color="auto"/>
              <w:left w:val="single" w:sz="12" w:space="0" w:color="auto"/>
              <w:bottom w:val="single" w:sz="6" w:space="0" w:color="auto"/>
              <w:right w:val="single" w:sz="6" w:space="0" w:color="auto"/>
            </w:tcBorders>
          </w:tcPr>
          <w:p w14:paraId="18984C50" w14:textId="77777777" w:rsidR="004B0A68" w:rsidRPr="00D53A23" w:rsidRDefault="004B0A68" w:rsidP="00BF361E">
            <w:pPr>
              <w:keepLines/>
              <w:numPr>
                <w:ilvl w:val="0"/>
                <w:numId w:val="28"/>
              </w:numPr>
              <w:overflowPunct w:val="0"/>
              <w:autoSpaceDE w:val="0"/>
              <w:autoSpaceDN w:val="0"/>
              <w:adjustRightInd w:val="0"/>
              <w:jc w:val="center"/>
              <w:textAlignment w:val="baseline"/>
              <w:rPr>
                <w:rFonts w:ascii="EYInterstate Light" w:eastAsia="Times New Roman" w:hAnsi="EYInterstate Light" w:cs="Arial"/>
                <w:sz w:val="16"/>
                <w:szCs w:val="20"/>
                <w:lang w:eastAsia="es-ES"/>
              </w:rPr>
            </w:pPr>
          </w:p>
        </w:tc>
        <w:tc>
          <w:tcPr>
            <w:tcW w:w="3429" w:type="dxa"/>
            <w:tcBorders>
              <w:top w:val="single" w:sz="6" w:space="0" w:color="auto"/>
              <w:left w:val="single" w:sz="6" w:space="0" w:color="auto"/>
              <w:bottom w:val="single" w:sz="6" w:space="0" w:color="auto"/>
              <w:right w:val="single" w:sz="6" w:space="0" w:color="auto"/>
            </w:tcBorders>
          </w:tcPr>
          <w:p w14:paraId="25B45741" w14:textId="77777777" w:rsidR="004B0A68" w:rsidRPr="00D53A23" w:rsidRDefault="004B0A68">
            <w:pPr>
              <w:keepLines/>
              <w:rPr>
                <w:rFonts w:ascii="EYInterstate Light" w:eastAsia="Times New Roman" w:hAnsi="EYInterstate Light" w:cs="Arial"/>
                <w:sz w:val="16"/>
                <w:szCs w:val="20"/>
                <w:lang w:eastAsia="es-ES"/>
              </w:rPr>
            </w:pPr>
          </w:p>
        </w:tc>
        <w:tc>
          <w:tcPr>
            <w:tcW w:w="3429" w:type="dxa"/>
            <w:tcBorders>
              <w:top w:val="single" w:sz="6" w:space="0" w:color="auto"/>
              <w:left w:val="single" w:sz="6" w:space="0" w:color="auto"/>
              <w:bottom w:val="single" w:sz="6" w:space="0" w:color="auto"/>
              <w:right w:val="single" w:sz="12" w:space="0" w:color="auto"/>
            </w:tcBorders>
          </w:tcPr>
          <w:p w14:paraId="12842950" w14:textId="77777777" w:rsidR="004B0A68" w:rsidRPr="00D53A23" w:rsidRDefault="004B0A68">
            <w:pPr>
              <w:keepLines/>
              <w:rPr>
                <w:rFonts w:ascii="EYInterstate Light" w:eastAsia="Times New Roman" w:hAnsi="EYInterstate Light" w:cs="Arial"/>
                <w:sz w:val="16"/>
                <w:szCs w:val="20"/>
                <w:lang w:eastAsia="es-ES"/>
              </w:rPr>
            </w:pPr>
          </w:p>
        </w:tc>
      </w:tr>
      <w:tr w:rsidR="004B0A68" w:rsidRPr="00D53A23" w14:paraId="432E61DA" w14:textId="77777777">
        <w:trPr>
          <w:cantSplit/>
        </w:trPr>
        <w:tc>
          <w:tcPr>
            <w:tcW w:w="918" w:type="dxa"/>
            <w:tcBorders>
              <w:top w:val="single" w:sz="6" w:space="0" w:color="auto"/>
              <w:left w:val="single" w:sz="12" w:space="0" w:color="auto"/>
              <w:bottom w:val="single" w:sz="6" w:space="0" w:color="auto"/>
              <w:right w:val="single" w:sz="6" w:space="0" w:color="auto"/>
            </w:tcBorders>
          </w:tcPr>
          <w:p w14:paraId="53DD574A" w14:textId="77777777" w:rsidR="004B0A68" w:rsidRPr="00D53A23" w:rsidRDefault="004B0A68" w:rsidP="00BF361E">
            <w:pPr>
              <w:keepLines/>
              <w:numPr>
                <w:ilvl w:val="0"/>
                <w:numId w:val="28"/>
              </w:numPr>
              <w:overflowPunct w:val="0"/>
              <w:autoSpaceDE w:val="0"/>
              <w:autoSpaceDN w:val="0"/>
              <w:adjustRightInd w:val="0"/>
              <w:jc w:val="center"/>
              <w:textAlignment w:val="baseline"/>
              <w:rPr>
                <w:rFonts w:ascii="EYInterstate Light" w:eastAsia="Times New Roman" w:hAnsi="EYInterstate Light" w:cs="Arial"/>
                <w:sz w:val="16"/>
                <w:szCs w:val="20"/>
                <w:lang w:eastAsia="es-ES"/>
              </w:rPr>
            </w:pPr>
          </w:p>
        </w:tc>
        <w:tc>
          <w:tcPr>
            <w:tcW w:w="3429" w:type="dxa"/>
            <w:tcBorders>
              <w:top w:val="single" w:sz="6" w:space="0" w:color="auto"/>
              <w:left w:val="single" w:sz="6" w:space="0" w:color="auto"/>
              <w:bottom w:val="single" w:sz="6" w:space="0" w:color="auto"/>
              <w:right w:val="single" w:sz="6" w:space="0" w:color="auto"/>
            </w:tcBorders>
          </w:tcPr>
          <w:p w14:paraId="6D6A9F33" w14:textId="77777777" w:rsidR="004B0A68" w:rsidRPr="00D53A23" w:rsidRDefault="004B0A68">
            <w:pPr>
              <w:keepLines/>
              <w:rPr>
                <w:rFonts w:ascii="EYInterstate Light" w:eastAsia="Times New Roman" w:hAnsi="EYInterstate Light" w:cs="Arial"/>
                <w:sz w:val="16"/>
                <w:szCs w:val="20"/>
                <w:lang w:eastAsia="es-ES"/>
              </w:rPr>
            </w:pPr>
          </w:p>
        </w:tc>
        <w:tc>
          <w:tcPr>
            <w:tcW w:w="3429" w:type="dxa"/>
            <w:tcBorders>
              <w:top w:val="single" w:sz="6" w:space="0" w:color="auto"/>
              <w:left w:val="single" w:sz="6" w:space="0" w:color="auto"/>
              <w:bottom w:val="single" w:sz="6" w:space="0" w:color="auto"/>
              <w:right w:val="single" w:sz="12" w:space="0" w:color="auto"/>
            </w:tcBorders>
          </w:tcPr>
          <w:p w14:paraId="2E6A6841" w14:textId="77777777" w:rsidR="004B0A68" w:rsidRPr="00D53A23" w:rsidRDefault="004B0A68">
            <w:pPr>
              <w:keepLines/>
              <w:rPr>
                <w:rFonts w:ascii="EYInterstate Light" w:eastAsia="Times New Roman" w:hAnsi="EYInterstate Light" w:cs="Arial"/>
                <w:sz w:val="16"/>
                <w:szCs w:val="20"/>
                <w:lang w:eastAsia="es-ES"/>
              </w:rPr>
            </w:pPr>
          </w:p>
        </w:tc>
      </w:tr>
      <w:tr w:rsidR="004B0A68" w:rsidRPr="00D53A23" w14:paraId="7E32D435" w14:textId="77777777">
        <w:trPr>
          <w:cantSplit/>
        </w:trPr>
        <w:tc>
          <w:tcPr>
            <w:tcW w:w="918" w:type="dxa"/>
            <w:tcBorders>
              <w:top w:val="single" w:sz="6" w:space="0" w:color="auto"/>
              <w:left w:val="single" w:sz="12" w:space="0" w:color="auto"/>
              <w:bottom w:val="single" w:sz="12" w:space="0" w:color="auto"/>
              <w:right w:val="single" w:sz="6" w:space="0" w:color="auto"/>
            </w:tcBorders>
          </w:tcPr>
          <w:p w14:paraId="656CB2AC" w14:textId="77777777" w:rsidR="004B0A68" w:rsidRPr="00D53A23" w:rsidRDefault="004B0A68" w:rsidP="00BF361E">
            <w:pPr>
              <w:keepLines/>
              <w:numPr>
                <w:ilvl w:val="0"/>
                <w:numId w:val="28"/>
              </w:numPr>
              <w:overflowPunct w:val="0"/>
              <w:autoSpaceDE w:val="0"/>
              <w:autoSpaceDN w:val="0"/>
              <w:adjustRightInd w:val="0"/>
              <w:jc w:val="center"/>
              <w:textAlignment w:val="baseline"/>
              <w:rPr>
                <w:rFonts w:ascii="EYInterstate Light" w:eastAsia="Times New Roman" w:hAnsi="EYInterstate Light" w:cs="Arial"/>
                <w:sz w:val="16"/>
                <w:szCs w:val="20"/>
                <w:lang w:eastAsia="es-ES"/>
              </w:rPr>
            </w:pPr>
          </w:p>
        </w:tc>
        <w:tc>
          <w:tcPr>
            <w:tcW w:w="3429" w:type="dxa"/>
            <w:tcBorders>
              <w:top w:val="single" w:sz="6" w:space="0" w:color="auto"/>
              <w:left w:val="single" w:sz="6" w:space="0" w:color="auto"/>
              <w:bottom w:val="single" w:sz="12" w:space="0" w:color="auto"/>
              <w:right w:val="single" w:sz="6" w:space="0" w:color="auto"/>
            </w:tcBorders>
          </w:tcPr>
          <w:p w14:paraId="160F5F75" w14:textId="77777777" w:rsidR="004B0A68" w:rsidRPr="00D53A23" w:rsidRDefault="004B0A68">
            <w:pPr>
              <w:keepLines/>
              <w:rPr>
                <w:rFonts w:ascii="EYInterstate Light" w:eastAsia="Times New Roman" w:hAnsi="EYInterstate Light" w:cs="Arial"/>
                <w:sz w:val="16"/>
                <w:szCs w:val="20"/>
                <w:lang w:eastAsia="es-ES"/>
              </w:rPr>
            </w:pPr>
          </w:p>
        </w:tc>
        <w:tc>
          <w:tcPr>
            <w:tcW w:w="3429" w:type="dxa"/>
            <w:tcBorders>
              <w:top w:val="single" w:sz="6" w:space="0" w:color="auto"/>
              <w:left w:val="single" w:sz="6" w:space="0" w:color="auto"/>
              <w:bottom w:val="single" w:sz="12" w:space="0" w:color="auto"/>
              <w:right w:val="single" w:sz="12" w:space="0" w:color="auto"/>
            </w:tcBorders>
          </w:tcPr>
          <w:p w14:paraId="66CDBF5A" w14:textId="77777777" w:rsidR="004B0A68" w:rsidRPr="00D53A23" w:rsidRDefault="004B0A68">
            <w:pPr>
              <w:keepLines/>
              <w:rPr>
                <w:rFonts w:ascii="EYInterstate Light" w:eastAsia="Times New Roman" w:hAnsi="EYInterstate Light" w:cs="Arial"/>
                <w:sz w:val="16"/>
                <w:szCs w:val="20"/>
                <w:lang w:eastAsia="es-ES"/>
              </w:rPr>
            </w:pPr>
          </w:p>
        </w:tc>
      </w:tr>
    </w:tbl>
    <w:p w14:paraId="52C49FAA" w14:textId="77777777" w:rsidR="004B0A68" w:rsidRPr="00D53A23" w:rsidRDefault="004B0A68" w:rsidP="004B0A68">
      <w:pPr>
        <w:tabs>
          <w:tab w:val="left" w:pos="4320"/>
        </w:tabs>
        <w:spacing w:before="120" w:after="120"/>
        <w:ind w:left="720"/>
        <w:rPr>
          <w:rFonts w:ascii="EYInterstate Light" w:eastAsia="Times New Roman" w:hAnsi="EYInterstate Light" w:cs="Arial"/>
          <w:b/>
          <w:szCs w:val="20"/>
          <w:lang w:eastAsia="es-ES"/>
        </w:rPr>
      </w:pPr>
      <w:r w:rsidRPr="00D53A23">
        <w:rPr>
          <w:rFonts w:ascii="EYInterstate Light" w:eastAsia="Times New Roman" w:hAnsi="EYInterstate Light" w:cs="Arial"/>
          <w:b/>
          <w:szCs w:val="20"/>
          <w:lang w:eastAsia="es-ES"/>
        </w:rPr>
        <w:t>Note to Holders:</w:t>
      </w:r>
    </w:p>
    <w:p w14:paraId="5C2E2B47" w14:textId="77777777" w:rsidR="004B0A68" w:rsidRPr="00D53A23" w:rsidRDefault="004B0A68" w:rsidP="004B0A68">
      <w:pPr>
        <w:tabs>
          <w:tab w:val="left" w:pos="4320"/>
        </w:tabs>
        <w:spacing w:before="120" w:after="120"/>
        <w:ind w:left="720"/>
        <w:rPr>
          <w:rFonts w:ascii="EYInterstate Light" w:eastAsia="Times New Roman" w:hAnsi="EYInterstate Light" w:cs="Arial"/>
          <w:szCs w:val="20"/>
          <w:lang w:eastAsia="es-ES"/>
        </w:rPr>
      </w:pPr>
      <w:r w:rsidRPr="00D53A23">
        <w:rPr>
          <w:rFonts w:ascii="EYInterstate Light" w:eastAsia="Times New Roman" w:hAnsi="EYInterstate Light" w:cs="Arial"/>
          <w:szCs w:val="20"/>
          <w:lang w:eastAsia="es-ES"/>
        </w:rPr>
        <w:t xml:space="preserve">If you receive an </w:t>
      </w:r>
      <w:r w:rsidRPr="00D53A23">
        <w:rPr>
          <w:rFonts w:ascii="EYInterstate Light" w:eastAsia="Times New Roman" w:hAnsi="EYInterstate Light" w:cs="Arial"/>
          <w:szCs w:val="20"/>
          <w:u w:val="single"/>
          <w:lang w:eastAsia="es-ES"/>
        </w:rPr>
        <w:t>electronic copy</w:t>
      </w:r>
      <w:r w:rsidRPr="00D53A23">
        <w:rPr>
          <w:rFonts w:ascii="EYInterstate Light" w:eastAsia="Times New Roman" w:hAnsi="EYInterstate Light" w:cs="Arial"/>
          <w:szCs w:val="20"/>
          <w:lang w:eastAsia="es-ES"/>
        </w:rPr>
        <w:t xml:space="preserve"> of this document and print it out, please write your name on the equivalent of the cover page, for document control purposes.</w:t>
      </w:r>
    </w:p>
    <w:p w14:paraId="723F198F" w14:textId="77777777" w:rsidR="004B0A68" w:rsidRDefault="004B0A68" w:rsidP="004B0A68">
      <w:pPr>
        <w:tabs>
          <w:tab w:val="left" w:pos="4320"/>
        </w:tabs>
        <w:spacing w:before="120" w:after="120"/>
        <w:ind w:left="720"/>
        <w:rPr>
          <w:ins w:id="36" w:author="Joriel C Punzalan" w:date="2025-10-06T11:06:00Z" w16du:dateUtc="2025-10-06T03:06:00Z"/>
          <w:rFonts w:ascii="EYInterstate Light" w:eastAsia="Times New Roman" w:hAnsi="EYInterstate Light" w:cs="Arial"/>
          <w:szCs w:val="20"/>
          <w:lang w:eastAsia="es-ES"/>
        </w:rPr>
      </w:pPr>
      <w:r w:rsidRPr="00D53A23">
        <w:rPr>
          <w:rFonts w:ascii="EYInterstate Light" w:eastAsia="Times New Roman" w:hAnsi="EYInterstate Light" w:cs="Arial"/>
          <w:szCs w:val="20"/>
          <w:lang w:eastAsia="es-ES"/>
        </w:rPr>
        <w:t xml:space="preserve">If you receive a </w:t>
      </w:r>
      <w:r w:rsidRPr="00D53A23">
        <w:rPr>
          <w:rFonts w:ascii="EYInterstate Light" w:eastAsia="Times New Roman" w:hAnsi="EYInterstate Light" w:cs="Arial"/>
          <w:szCs w:val="20"/>
          <w:u w:val="single"/>
          <w:lang w:eastAsia="es-ES"/>
        </w:rPr>
        <w:t>hard copy</w:t>
      </w:r>
      <w:r w:rsidRPr="00D53A23">
        <w:rPr>
          <w:rFonts w:ascii="EYInterstate Light" w:eastAsia="Times New Roman" w:hAnsi="EYInterstate Light" w:cs="Arial"/>
          <w:szCs w:val="20"/>
          <w:lang w:eastAsia="es-ES"/>
        </w:rPr>
        <w:t xml:space="preserve"> of this document, please write your name on the front cover, for document control purposes.</w:t>
      </w:r>
    </w:p>
    <w:p w14:paraId="27EF7EDE" w14:textId="77777777" w:rsidR="002D27EB" w:rsidRPr="00D53A23" w:rsidRDefault="002D27EB" w:rsidP="004B0A68">
      <w:pPr>
        <w:tabs>
          <w:tab w:val="left" w:pos="4320"/>
        </w:tabs>
        <w:spacing w:before="120" w:after="120"/>
        <w:ind w:left="720"/>
        <w:rPr>
          <w:rFonts w:ascii="EYInterstate Light" w:eastAsia="Times New Roman" w:hAnsi="EYInterstate Light" w:cs="Arial"/>
          <w:szCs w:val="20"/>
          <w:lang w:eastAsia="es-ES"/>
        </w:rPr>
      </w:pPr>
    </w:p>
    <w:p w14:paraId="79C469D3" w14:textId="77777777" w:rsidR="004B0A68" w:rsidRPr="00D53A23" w:rsidRDefault="004B0A68" w:rsidP="004B0A68">
      <w:pPr>
        <w:pStyle w:val="Heading2"/>
      </w:pPr>
      <w:bookmarkStart w:id="37" w:name="_Toc38537274"/>
      <w:bookmarkStart w:id="38" w:name="_Toc178195129"/>
      <w:bookmarkStart w:id="39" w:name="_Toc210641526"/>
      <w:r w:rsidRPr="00D53A23">
        <w:lastRenderedPageBreak/>
        <w:t>Approved By</w:t>
      </w:r>
      <w:bookmarkEnd w:id="37"/>
      <w:bookmarkEnd w:id="38"/>
      <w:bookmarkEnd w:id="39"/>
    </w:p>
    <w:p w14:paraId="7F1CACA0" w14:textId="77777777" w:rsidR="004B0A68" w:rsidRPr="00D53A23" w:rsidRDefault="004B0A68" w:rsidP="004B0A68">
      <w:pPr>
        <w:rPr>
          <w:rFonts w:ascii="EYInterstate Light" w:eastAsia="Times New Roman" w:hAnsi="EYInterstate Light" w:cs="Arial"/>
          <w:szCs w:val="20"/>
          <w:lang w:eastAsia="es-ES"/>
        </w:rPr>
      </w:pPr>
    </w:p>
    <w:tbl>
      <w:tblPr>
        <w:tblW w:w="7815" w:type="dxa"/>
        <w:tblInd w:w="7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45"/>
        <w:gridCol w:w="2520"/>
        <w:gridCol w:w="1800"/>
        <w:gridCol w:w="1350"/>
      </w:tblGrid>
      <w:tr w:rsidR="004B0A68" w:rsidRPr="00D53A23" w14:paraId="42C43D67" w14:textId="77777777">
        <w:trPr>
          <w:cantSplit/>
          <w:tblHeader/>
        </w:trPr>
        <w:tc>
          <w:tcPr>
            <w:tcW w:w="2145" w:type="dxa"/>
            <w:tcBorders>
              <w:top w:val="single" w:sz="12" w:space="0" w:color="auto"/>
              <w:left w:val="nil"/>
              <w:bottom w:val="nil"/>
              <w:right w:val="nil"/>
            </w:tcBorders>
            <w:shd w:val="pct10" w:color="auto" w:fill="auto"/>
          </w:tcPr>
          <w:p w14:paraId="0A176266" w14:textId="77777777" w:rsidR="004B0A68" w:rsidRPr="00D53A23" w:rsidRDefault="004B0A68">
            <w:pPr>
              <w:keepLines/>
              <w:spacing w:before="120" w:after="120"/>
              <w:rPr>
                <w:rFonts w:ascii="EYInterstate Light" w:eastAsia="Times New Roman" w:hAnsi="EYInterstate Light" w:cs="Arial"/>
                <w:b/>
                <w:sz w:val="16"/>
                <w:szCs w:val="20"/>
                <w:lang w:eastAsia="es-ES"/>
              </w:rPr>
            </w:pPr>
            <w:r w:rsidRPr="00D53A23">
              <w:rPr>
                <w:rFonts w:ascii="EYInterstate Light" w:eastAsia="Times New Roman" w:hAnsi="EYInterstate Light" w:cs="Arial"/>
                <w:b/>
                <w:sz w:val="16"/>
                <w:szCs w:val="20"/>
                <w:lang w:eastAsia="es-ES"/>
              </w:rPr>
              <w:t>Name</w:t>
            </w:r>
          </w:p>
        </w:tc>
        <w:tc>
          <w:tcPr>
            <w:tcW w:w="2520" w:type="dxa"/>
            <w:tcBorders>
              <w:top w:val="single" w:sz="12" w:space="0" w:color="auto"/>
              <w:left w:val="nil"/>
              <w:bottom w:val="nil"/>
              <w:right w:val="nil"/>
            </w:tcBorders>
            <w:shd w:val="pct10" w:color="auto" w:fill="auto"/>
          </w:tcPr>
          <w:p w14:paraId="3E26A8AA" w14:textId="77777777" w:rsidR="004B0A68" w:rsidRPr="00D53A23" w:rsidRDefault="004B0A68">
            <w:pPr>
              <w:keepLines/>
              <w:spacing w:before="120" w:after="120"/>
              <w:rPr>
                <w:rFonts w:ascii="EYInterstate Light" w:eastAsia="Times New Roman" w:hAnsi="EYInterstate Light" w:cs="Arial"/>
                <w:b/>
                <w:sz w:val="16"/>
                <w:szCs w:val="20"/>
                <w:lang w:eastAsia="es-ES"/>
              </w:rPr>
            </w:pPr>
            <w:r w:rsidRPr="00D53A23">
              <w:rPr>
                <w:rFonts w:ascii="EYInterstate Light" w:eastAsia="Times New Roman" w:hAnsi="EYInterstate Light" w:cs="Arial"/>
                <w:b/>
                <w:sz w:val="16"/>
                <w:szCs w:val="20"/>
                <w:lang w:eastAsia="es-ES"/>
              </w:rPr>
              <w:t>Title</w:t>
            </w:r>
          </w:p>
        </w:tc>
        <w:tc>
          <w:tcPr>
            <w:tcW w:w="1800" w:type="dxa"/>
            <w:tcBorders>
              <w:top w:val="single" w:sz="12" w:space="0" w:color="auto"/>
              <w:left w:val="nil"/>
              <w:bottom w:val="nil"/>
              <w:right w:val="nil"/>
            </w:tcBorders>
            <w:shd w:val="pct10" w:color="auto" w:fill="auto"/>
          </w:tcPr>
          <w:p w14:paraId="6C2151C7" w14:textId="77777777" w:rsidR="004B0A68" w:rsidRPr="00D53A23" w:rsidRDefault="004B0A68">
            <w:pPr>
              <w:keepLines/>
              <w:spacing w:before="120" w:after="120"/>
              <w:rPr>
                <w:rFonts w:ascii="EYInterstate Light" w:eastAsia="Times New Roman" w:hAnsi="EYInterstate Light" w:cs="Arial"/>
                <w:b/>
                <w:sz w:val="16"/>
                <w:szCs w:val="20"/>
                <w:lang w:eastAsia="es-ES"/>
              </w:rPr>
            </w:pPr>
            <w:r w:rsidRPr="00D53A23">
              <w:rPr>
                <w:rFonts w:ascii="EYInterstate Light" w:eastAsia="Times New Roman" w:hAnsi="EYInterstate Light" w:cs="Arial"/>
                <w:b/>
                <w:sz w:val="16"/>
                <w:szCs w:val="20"/>
                <w:lang w:eastAsia="es-ES"/>
              </w:rPr>
              <w:t>Signature</w:t>
            </w:r>
          </w:p>
        </w:tc>
        <w:tc>
          <w:tcPr>
            <w:tcW w:w="1350" w:type="dxa"/>
            <w:tcBorders>
              <w:top w:val="single" w:sz="12" w:space="0" w:color="auto"/>
              <w:left w:val="nil"/>
              <w:bottom w:val="nil"/>
              <w:right w:val="single" w:sz="12" w:space="0" w:color="auto"/>
            </w:tcBorders>
            <w:shd w:val="pct10" w:color="auto" w:fill="auto"/>
          </w:tcPr>
          <w:p w14:paraId="554B3F32" w14:textId="77777777" w:rsidR="004B0A68" w:rsidRPr="00D53A23" w:rsidRDefault="004B0A68">
            <w:pPr>
              <w:keepLines/>
              <w:spacing w:before="120" w:after="120"/>
              <w:rPr>
                <w:rFonts w:ascii="EYInterstate Light" w:eastAsia="Times New Roman" w:hAnsi="EYInterstate Light" w:cs="Arial"/>
                <w:b/>
                <w:sz w:val="16"/>
                <w:szCs w:val="20"/>
                <w:lang w:eastAsia="es-ES"/>
              </w:rPr>
            </w:pPr>
            <w:r w:rsidRPr="00D53A23">
              <w:rPr>
                <w:rFonts w:ascii="EYInterstate Light" w:eastAsia="Times New Roman" w:hAnsi="EYInterstate Light" w:cs="Arial"/>
                <w:b/>
                <w:sz w:val="16"/>
                <w:szCs w:val="20"/>
                <w:lang w:eastAsia="es-ES"/>
              </w:rPr>
              <w:t>Date</w:t>
            </w:r>
          </w:p>
        </w:tc>
      </w:tr>
      <w:tr w:rsidR="004B0A68" w:rsidRPr="00D53A23" w14:paraId="1F1AF7B3" w14:textId="77777777">
        <w:trPr>
          <w:cantSplit/>
          <w:trHeight w:hRule="exact" w:val="60"/>
          <w:tblHeader/>
        </w:trPr>
        <w:tc>
          <w:tcPr>
            <w:tcW w:w="2145" w:type="dxa"/>
            <w:tcBorders>
              <w:top w:val="single" w:sz="6" w:space="0" w:color="auto"/>
              <w:left w:val="nil"/>
              <w:bottom w:val="single" w:sz="6" w:space="0" w:color="auto"/>
              <w:right w:val="nil"/>
            </w:tcBorders>
            <w:shd w:val="pct50" w:color="auto" w:fill="auto"/>
          </w:tcPr>
          <w:p w14:paraId="7D7462E5" w14:textId="77777777" w:rsidR="004B0A68" w:rsidRPr="00D53A23" w:rsidRDefault="004B0A68">
            <w:pPr>
              <w:keepLines/>
              <w:rPr>
                <w:rFonts w:ascii="EYInterstate Light" w:eastAsia="Times New Roman" w:hAnsi="EYInterstate Light" w:cs="Arial"/>
                <w:sz w:val="16"/>
                <w:szCs w:val="20"/>
                <w:lang w:eastAsia="es-ES"/>
              </w:rPr>
            </w:pPr>
          </w:p>
        </w:tc>
        <w:tc>
          <w:tcPr>
            <w:tcW w:w="2520" w:type="dxa"/>
            <w:tcBorders>
              <w:top w:val="single" w:sz="6" w:space="0" w:color="auto"/>
              <w:left w:val="nil"/>
              <w:bottom w:val="single" w:sz="6" w:space="0" w:color="auto"/>
              <w:right w:val="nil"/>
            </w:tcBorders>
            <w:shd w:val="pct50" w:color="auto" w:fill="auto"/>
          </w:tcPr>
          <w:p w14:paraId="7502DA28" w14:textId="77777777" w:rsidR="004B0A68" w:rsidRPr="00D53A23" w:rsidRDefault="004B0A68">
            <w:pPr>
              <w:keepLines/>
              <w:rPr>
                <w:rFonts w:ascii="EYInterstate Light" w:eastAsia="Times New Roman" w:hAnsi="EYInterstate Light" w:cs="Arial"/>
                <w:sz w:val="16"/>
                <w:szCs w:val="20"/>
                <w:lang w:eastAsia="es-ES"/>
              </w:rPr>
            </w:pPr>
          </w:p>
        </w:tc>
        <w:tc>
          <w:tcPr>
            <w:tcW w:w="1800" w:type="dxa"/>
            <w:tcBorders>
              <w:top w:val="single" w:sz="6" w:space="0" w:color="auto"/>
              <w:left w:val="nil"/>
              <w:bottom w:val="single" w:sz="6" w:space="0" w:color="auto"/>
              <w:right w:val="nil"/>
            </w:tcBorders>
            <w:shd w:val="pct50" w:color="auto" w:fill="auto"/>
          </w:tcPr>
          <w:p w14:paraId="09783130" w14:textId="77777777" w:rsidR="004B0A68" w:rsidRPr="00D53A23" w:rsidRDefault="004B0A68">
            <w:pPr>
              <w:keepLines/>
              <w:rPr>
                <w:rFonts w:ascii="EYInterstate Light" w:eastAsia="Times New Roman" w:hAnsi="EYInterstate Light" w:cs="Arial"/>
                <w:sz w:val="16"/>
                <w:szCs w:val="20"/>
                <w:lang w:eastAsia="es-ES"/>
              </w:rPr>
            </w:pPr>
          </w:p>
        </w:tc>
        <w:tc>
          <w:tcPr>
            <w:tcW w:w="1350" w:type="dxa"/>
            <w:tcBorders>
              <w:top w:val="single" w:sz="6" w:space="0" w:color="auto"/>
              <w:left w:val="nil"/>
              <w:bottom w:val="single" w:sz="6" w:space="0" w:color="auto"/>
              <w:right w:val="nil"/>
            </w:tcBorders>
            <w:shd w:val="pct50" w:color="auto" w:fill="auto"/>
          </w:tcPr>
          <w:p w14:paraId="6303AD44" w14:textId="77777777" w:rsidR="004B0A68" w:rsidRPr="00D53A23" w:rsidRDefault="004B0A68">
            <w:pPr>
              <w:keepLines/>
              <w:rPr>
                <w:rFonts w:ascii="EYInterstate Light" w:eastAsia="Times New Roman" w:hAnsi="EYInterstate Light" w:cs="Arial"/>
                <w:sz w:val="16"/>
                <w:szCs w:val="20"/>
                <w:lang w:eastAsia="es-ES"/>
              </w:rPr>
            </w:pPr>
          </w:p>
        </w:tc>
      </w:tr>
      <w:tr w:rsidR="004B0A68" w:rsidRPr="00D53A23" w14:paraId="6F4BDE77" w14:textId="77777777">
        <w:trPr>
          <w:cantSplit/>
        </w:trPr>
        <w:tc>
          <w:tcPr>
            <w:tcW w:w="2145" w:type="dxa"/>
            <w:tcBorders>
              <w:top w:val="nil"/>
              <w:left w:val="single" w:sz="6" w:space="0" w:color="auto"/>
              <w:bottom w:val="single" w:sz="6" w:space="0" w:color="auto"/>
              <w:right w:val="single" w:sz="6" w:space="0" w:color="auto"/>
            </w:tcBorders>
          </w:tcPr>
          <w:p w14:paraId="689D5A61" w14:textId="77777777" w:rsidR="004B0A68" w:rsidRPr="00D53A23" w:rsidRDefault="004B0A68">
            <w:pPr>
              <w:keepLines/>
              <w:rPr>
                <w:rFonts w:ascii="EYInterstate Light" w:eastAsia="Times New Roman" w:hAnsi="EYInterstate Light" w:cs="Arial"/>
                <w:sz w:val="16"/>
                <w:szCs w:val="20"/>
                <w:lang w:eastAsia="es-ES"/>
              </w:rPr>
            </w:pPr>
          </w:p>
        </w:tc>
        <w:tc>
          <w:tcPr>
            <w:tcW w:w="2520" w:type="dxa"/>
            <w:tcBorders>
              <w:top w:val="nil"/>
              <w:left w:val="single" w:sz="6" w:space="0" w:color="auto"/>
              <w:bottom w:val="single" w:sz="6" w:space="0" w:color="auto"/>
              <w:right w:val="single" w:sz="6" w:space="0" w:color="auto"/>
            </w:tcBorders>
          </w:tcPr>
          <w:p w14:paraId="77A11899" w14:textId="77777777" w:rsidR="004B0A68" w:rsidRPr="00D53A23" w:rsidRDefault="004B0A68">
            <w:pPr>
              <w:keepLines/>
              <w:rPr>
                <w:rFonts w:ascii="EYInterstate Light" w:eastAsia="Times New Roman" w:hAnsi="EYInterstate Light" w:cs="Arial"/>
                <w:sz w:val="16"/>
                <w:szCs w:val="20"/>
                <w:lang w:eastAsia="es-ES"/>
              </w:rPr>
            </w:pPr>
          </w:p>
        </w:tc>
        <w:tc>
          <w:tcPr>
            <w:tcW w:w="1800" w:type="dxa"/>
            <w:tcBorders>
              <w:top w:val="nil"/>
              <w:left w:val="single" w:sz="6" w:space="0" w:color="auto"/>
              <w:bottom w:val="single" w:sz="6" w:space="0" w:color="auto"/>
              <w:right w:val="single" w:sz="6" w:space="0" w:color="auto"/>
            </w:tcBorders>
          </w:tcPr>
          <w:p w14:paraId="7A398BDB" w14:textId="77777777" w:rsidR="004B0A68" w:rsidRPr="00D53A23" w:rsidRDefault="004B0A68">
            <w:pPr>
              <w:keepLines/>
              <w:rPr>
                <w:rFonts w:ascii="EYInterstate Light" w:eastAsia="Times New Roman" w:hAnsi="EYInterstate Light" w:cs="Arial"/>
                <w:sz w:val="16"/>
                <w:szCs w:val="20"/>
                <w:lang w:eastAsia="es-ES"/>
              </w:rPr>
            </w:pPr>
          </w:p>
        </w:tc>
        <w:tc>
          <w:tcPr>
            <w:tcW w:w="1350" w:type="dxa"/>
            <w:tcBorders>
              <w:top w:val="nil"/>
              <w:left w:val="single" w:sz="6" w:space="0" w:color="auto"/>
              <w:bottom w:val="single" w:sz="6" w:space="0" w:color="auto"/>
              <w:right w:val="single" w:sz="12" w:space="0" w:color="auto"/>
            </w:tcBorders>
          </w:tcPr>
          <w:p w14:paraId="0CB74E84" w14:textId="77777777" w:rsidR="004B0A68" w:rsidRPr="00D53A23" w:rsidRDefault="004B0A68">
            <w:pPr>
              <w:keepLines/>
              <w:rPr>
                <w:rFonts w:ascii="EYInterstate Light" w:eastAsia="Times New Roman" w:hAnsi="EYInterstate Light" w:cs="Arial"/>
                <w:sz w:val="16"/>
                <w:szCs w:val="20"/>
                <w:lang w:eastAsia="es-ES"/>
              </w:rPr>
            </w:pPr>
          </w:p>
        </w:tc>
      </w:tr>
      <w:tr w:rsidR="004B0A68" w:rsidRPr="00D53A23" w14:paraId="109F1991" w14:textId="77777777">
        <w:trPr>
          <w:cantSplit/>
        </w:trPr>
        <w:tc>
          <w:tcPr>
            <w:tcW w:w="2145" w:type="dxa"/>
            <w:tcBorders>
              <w:top w:val="single" w:sz="6" w:space="0" w:color="auto"/>
              <w:left w:val="single" w:sz="6" w:space="0" w:color="auto"/>
              <w:bottom w:val="single" w:sz="6" w:space="0" w:color="auto"/>
              <w:right w:val="single" w:sz="6" w:space="0" w:color="auto"/>
            </w:tcBorders>
          </w:tcPr>
          <w:p w14:paraId="4CA26421" w14:textId="77777777" w:rsidR="004B0A68" w:rsidRPr="00D53A23" w:rsidRDefault="004B0A68">
            <w:pPr>
              <w:keepLines/>
              <w:rPr>
                <w:rFonts w:ascii="EYInterstate Light" w:eastAsia="Times New Roman" w:hAnsi="EYInterstate Light" w:cs="Arial"/>
                <w:sz w:val="16"/>
                <w:szCs w:val="20"/>
                <w:lang w:eastAsia="es-ES"/>
              </w:rPr>
            </w:pPr>
          </w:p>
        </w:tc>
        <w:tc>
          <w:tcPr>
            <w:tcW w:w="2520" w:type="dxa"/>
            <w:tcBorders>
              <w:top w:val="single" w:sz="6" w:space="0" w:color="auto"/>
              <w:left w:val="single" w:sz="6" w:space="0" w:color="auto"/>
              <w:bottom w:val="single" w:sz="6" w:space="0" w:color="auto"/>
              <w:right w:val="single" w:sz="6" w:space="0" w:color="auto"/>
            </w:tcBorders>
          </w:tcPr>
          <w:p w14:paraId="0CE82B38" w14:textId="77777777" w:rsidR="004B0A68" w:rsidRPr="00D53A23" w:rsidRDefault="004B0A68">
            <w:pPr>
              <w:keepLines/>
              <w:rPr>
                <w:rFonts w:ascii="EYInterstate Light" w:eastAsia="Times New Roman" w:hAnsi="EYInterstate Light" w:cs="Arial"/>
                <w:sz w:val="16"/>
                <w:szCs w:val="20"/>
                <w:lang w:eastAsia="es-ES"/>
              </w:rPr>
            </w:pPr>
          </w:p>
        </w:tc>
        <w:tc>
          <w:tcPr>
            <w:tcW w:w="1800" w:type="dxa"/>
            <w:tcBorders>
              <w:top w:val="single" w:sz="6" w:space="0" w:color="auto"/>
              <w:left w:val="single" w:sz="6" w:space="0" w:color="auto"/>
              <w:bottom w:val="single" w:sz="6" w:space="0" w:color="auto"/>
              <w:right w:val="single" w:sz="6" w:space="0" w:color="auto"/>
            </w:tcBorders>
          </w:tcPr>
          <w:p w14:paraId="41CEC608" w14:textId="77777777" w:rsidR="004B0A68" w:rsidRPr="00D53A23" w:rsidRDefault="004B0A68">
            <w:pPr>
              <w:keepLines/>
              <w:rPr>
                <w:rFonts w:ascii="EYInterstate Light" w:eastAsia="Times New Roman" w:hAnsi="EYInterstate Light" w:cs="Arial"/>
                <w:sz w:val="16"/>
                <w:szCs w:val="20"/>
                <w:lang w:eastAsia="es-ES"/>
              </w:rPr>
            </w:pPr>
          </w:p>
        </w:tc>
        <w:tc>
          <w:tcPr>
            <w:tcW w:w="1350" w:type="dxa"/>
            <w:tcBorders>
              <w:top w:val="single" w:sz="6" w:space="0" w:color="auto"/>
              <w:left w:val="single" w:sz="6" w:space="0" w:color="auto"/>
              <w:bottom w:val="single" w:sz="6" w:space="0" w:color="auto"/>
              <w:right w:val="single" w:sz="12" w:space="0" w:color="auto"/>
            </w:tcBorders>
          </w:tcPr>
          <w:p w14:paraId="348FEDB5" w14:textId="77777777" w:rsidR="004B0A68" w:rsidRPr="00D53A23" w:rsidRDefault="004B0A68">
            <w:pPr>
              <w:keepLines/>
              <w:rPr>
                <w:rFonts w:ascii="EYInterstate Light" w:eastAsia="Times New Roman" w:hAnsi="EYInterstate Light" w:cs="Arial"/>
                <w:sz w:val="16"/>
                <w:szCs w:val="20"/>
                <w:lang w:eastAsia="es-ES"/>
              </w:rPr>
            </w:pPr>
          </w:p>
        </w:tc>
      </w:tr>
      <w:tr w:rsidR="004B0A68" w:rsidRPr="00D53A23" w14:paraId="1ABE1A06" w14:textId="77777777">
        <w:trPr>
          <w:cantSplit/>
        </w:trPr>
        <w:tc>
          <w:tcPr>
            <w:tcW w:w="2145" w:type="dxa"/>
            <w:tcBorders>
              <w:top w:val="single" w:sz="6" w:space="0" w:color="auto"/>
              <w:left w:val="single" w:sz="6" w:space="0" w:color="auto"/>
              <w:bottom w:val="single" w:sz="6" w:space="0" w:color="auto"/>
              <w:right w:val="single" w:sz="6" w:space="0" w:color="auto"/>
            </w:tcBorders>
          </w:tcPr>
          <w:p w14:paraId="42A476DD" w14:textId="77777777" w:rsidR="004B0A68" w:rsidRPr="00D53A23" w:rsidRDefault="004B0A68">
            <w:pPr>
              <w:keepLines/>
              <w:rPr>
                <w:rFonts w:ascii="EYInterstate Light" w:eastAsia="Times New Roman" w:hAnsi="EYInterstate Light" w:cs="Arial"/>
                <w:sz w:val="16"/>
                <w:szCs w:val="20"/>
                <w:lang w:eastAsia="es-ES"/>
              </w:rPr>
            </w:pPr>
          </w:p>
        </w:tc>
        <w:tc>
          <w:tcPr>
            <w:tcW w:w="2520" w:type="dxa"/>
            <w:tcBorders>
              <w:top w:val="single" w:sz="6" w:space="0" w:color="auto"/>
              <w:left w:val="single" w:sz="6" w:space="0" w:color="auto"/>
              <w:bottom w:val="single" w:sz="6" w:space="0" w:color="auto"/>
              <w:right w:val="single" w:sz="6" w:space="0" w:color="auto"/>
            </w:tcBorders>
          </w:tcPr>
          <w:p w14:paraId="3A70D60D" w14:textId="77777777" w:rsidR="004B0A68" w:rsidRPr="00D53A23" w:rsidRDefault="004B0A68">
            <w:pPr>
              <w:keepLines/>
              <w:rPr>
                <w:rFonts w:ascii="EYInterstate Light" w:eastAsia="Times New Roman" w:hAnsi="EYInterstate Light" w:cs="Arial"/>
                <w:sz w:val="16"/>
                <w:szCs w:val="20"/>
                <w:lang w:eastAsia="es-ES"/>
              </w:rPr>
            </w:pPr>
          </w:p>
        </w:tc>
        <w:tc>
          <w:tcPr>
            <w:tcW w:w="1800" w:type="dxa"/>
            <w:tcBorders>
              <w:top w:val="single" w:sz="6" w:space="0" w:color="auto"/>
              <w:left w:val="single" w:sz="6" w:space="0" w:color="auto"/>
              <w:bottom w:val="single" w:sz="6" w:space="0" w:color="auto"/>
              <w:right w:val="single" w:sz="6" w:space="0" w:color="auto"/>
            </w:tcBorders>
          </w:tcPr>
          <w:p w14:paraId="15D07B6E" w14:textId="77777777" w:rsidR="004B0A68" w:rsidRPr="00D53A23" w:rsidRDefault="004B0A68">
            <w:pPr>
              <w:keepLines/>
              <w:rPr>
                <w:rFonts w:ascii="EYInterstate Light" w:eastAsia="Times New Roman" w:hAnsi="EYInterstate Light" w:cs="Arial"/>
                <w:sz w:val="16"/>
                <w:szCs w:val="20"/>
                <w:lang w:eastAsia="es-ES"/>
              </w:rPr>
            </w:pPr>
          </w:p>
        </w:tc>
        <w:tc>
          <w:tcPr>
            <w:tcW w:w="1350" w:type="dxa"/>
            <w:tcBorders>
              <w:top w:val="single" w:sz="6" w:space="0" w:color="auto"/>
              <w:left w:val="single" w:sz="6" w:space="0" w:color="auto"/>
              <w:bottom w:val="single" w:sz="6" w:space="0" w:color="auto"/>
              <w:right w:val="single" w:sz="12" w:space="0" w:color="auto"/>
            </w:tcBorders>
          </w:tcPr>
          <w:p w14:paraId="7A1BE21B" w14:textId="77777777" w:rsidR="004B0A68" w:rsidRPr="00D53A23" w:rsidRDefault="004B0A68">
            <w:pPr>
              <w:keepLines/>
              <w:rPr>
                <w:rFonts w:ascii="EYInterstate Light" w:eastAsia="Times New Roman" w:hAnsi="EYInterstate Light" w:cs="Arial"/>
                <w:sz w:val="16"/>
                <w:szCs w:val="20"/>
                <w:lang w:eastAsia="es-ES"/>
              </w:rPr>
            </w:pPr>
          </w:p>
        </w:tc>
      </w:tr>
      <w:tr w:rsidR="004B0A68" w:rsidRPr="00D53A23" w14:paraId="2310601F" w14:textId="77777777">
        <w:trPr>
          <w:cantSplit/>
        </w:trPr>
        <w:tc>
          <w:tcPr>
            <w:tcW w:w="2145" w:type="dxa"/>
            <w:tcBorders>
              <w:top w:val="single" w:sz="6" w:space="0" w:color="auto"/>
              <w:left w:val="single" w:sz="6" w:space="0" w:color="auto"/>
              <w:bottom w:val="single" w:sz="12" w:space="0" w:color="auto"/>
              <w:right w:val="single" w:sz="6" w:space="0" w:color="auto"/>
            </w:tcBorders>
          </w:tcPr>
          <w:p w14:paraId="09F92788" w14:textId="77777777" w:rsidR="004B0A68" w:rsidRPr="00D53A23" w:rsidRDefault="004B0A68">
            <w:pPr>
              <w:keepLines/>
              <w:rPr>
                <w:rFonts w:ascii="EYInterstate Light" w:eastAsia="Times New Roman" w:hAnsi="EYInterstate Light" w:cs="Arial"/>
                <w:sz w:val="16"/>
                <w:szCs w:val="20"/>
                <w:lang w:eastAsia="es-ES"/>
              </w:rPr>
            </w:pPr>
          </w:p>
        </w:tc>
        <w:tc>
          <w:tcPr>
            <w:tcW w:w="2520" w:type="dxa"/>
            <w:tcBorders>
              <w:top w:val="single" w:sz="6" w:space="0" w:color="auto"/>
              <w:left w:val="single" w:sz="6" w:space="0" w:color="auto"/>
              <w:bottom w:val="single" w:sz="12" w:space="0" w:color="auto"/>
              <w:right w:val="single" w:sz="6" w:space="0" w:color="auto"/>
            </w:tcBorders>
          </w:tcPr>
          <w:p w14:paraId="366E4D98" w14:textId="77777777" w:rsidR="004B0A68" w:rsidRPr="00D53A23" w:rsidRDefault="004B0A68">
            <w:pPr>
              <w:keepLines/>
              <w:rPr>
                <w:rFonts w:ascii="EYInterstate Light" w:eastAsia="Times New Roman" w:hAnsi="EYInterstate Light" w:cs="Arial"/>
                <w:sz w:val="16"/>
                <w:szCs w:val="20"/>
                <w:lang w:eastAsia="es-ES"/>
              </w:rPr>
            </w:pPr>
          </w:p>
        </w:tc>
        <w:tc>
          <w:tcPr>
            <w:tcW w:w="1800" w:type="dxa"/>
            <w:tcBorders>
              <w:top w:val="single" w:sz="6" w:space="0" w:color="auto"/>
              <w:left w:val="single" w:sz="6" w:space="0" w:color="auto"/>
              <w:bottom w:val="single" w:sz="12" w:space="0" w:color="auto"/>
              <w:right w:val="single" w:sz="6" w:space="0" w:color="auto"/>
            </w:tcBorders>
          </w:tcPr>
          <w:p w14:paraId="40A39B1B" w14:textId="77777777" w:rsidR="004B0A68" w:rsidRPr="00D53A23" w:rsidRDefault="004B0A68">
            <w:pPr>
              <w:keepLines/>
              <w:rPr>
                <w:rFonts w:ascii="EYInterstate Light" w:eastAsia="Times New Roman" w:hAnsi="EYInterstate Light" w:cs="Arial"/>
                <w:sz w:val="16"/>
                <w:szCs w:val="20"/>
                <w:lang w:eastAsia="es-ES"/>
              </w:rPr>
            </w:pPr>
          </w:p>
        </w:tc>
        <w:tc>
          <w:tcPr>
            <w:tcW w:w="1350" w:type="dxa"/>
            <w:tcBorders>
              <w:top w:val="single" w:sz="6" w:space="0" w:color="auto"/>
              <w:left w:val="single" w:sz="6" w:space="0" w:color="auto"/>
              <w:bottom w:val="single" w:sz="12" w:space="0" w:color="auto"/>
              <w:right w:val="single" w:sz="12" w:space="0" w:color="auto"/>
            </w:tcBorders>
          </w:tcPr>
          <w:p w14:paraId="5F82414F" w14:textId="77777777" w:rsidR="004B0A68" w:rsidRPr="00D53A23" w:rsidRDefault="004B0A68">
            <w:pPr>
              <w:keepLines/>
              <w:rPr>
                <w:rFonts w:ascii="EYInterstate Light" w:eastAsia="Times New Roman" w:hAnsi="EYInterstate Light" w:cs="Arial"/>
                <w:sz w:val="16"/>
                <w:szCs w:val="20"/>
                <w:lang w:eastAsia="es-ES"/>
              </w:rPr>
            </w:pPr>
          </w:p>
        </w:tc>
      </w:tr>
    </w:tbl>
    <w:p w14:paraId="464458BB" w14:textId="77777777" w:rsidR="004B0A68" w:rsidRPr="00D53A23" w:rsidRDefault="004B0A68" w:rsidP="004B0A68">
      <w:pPr>
        <w:pStyle w:val="Heading2"/>
      </w:pPr>
      <w:bookmarkStart w:id="40" w:name="_Toc178195130"/>
      <w:bookmarkStart w:id="41" w:name="_Toc210641527"/>
      <w:r>
        <w:t>Related Documents</w:t>
      </w:r>
      <w:bookmarkEnd w:id="40"/>
      <w:bookmarkEnd w:id="41"/>
    </w:p>
    <w:p w14:paraId="470CE51C" w14:textId="77777777" w:rsidR="004B0A68" w:rsidRPr="00D53A23" w:rsidRDefault="004B0A68" w:rsidP="004B0A68">
      <w:pPr>
        <w:rPr>
          <w:rFonts w:ascii="EYInterstate Light" w:eastAsia="Times New Roman" w:hAnsi="EYInterstate Light" w:cs="Arial"/>
          <w:szCs w:val="20"/>
          <w:lang w:eastAsia="es-ES"/>
        </w:rPr>
      </w:pPr>
    </w:p>
    <w:tbl>
      <w:tblPr>
        <w:tblW w:w="0" w:type="auto"/>
        <w:tblInd w:w="7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firstRow="0" w:lastRow="0" w:firstColumn="0" w:lastColumn="0" w:noHBand="0" w:noVBand="0"/>
      </w:tblPr>
      <w:tblGrid>
        <w:gridCol w:w="1151"/>
        <w:gridCol w:w="4954"/>
        <w:gridCol w:w="1620"/>
      </w:tblGrid>
      <w:tr w:rsidR="004B0A68" w:rsidRPr="00D53A23" w14:paraId="5436E107" w14:textId="77777777" w:rsidTr="00052851">
        <w:trPr>
          <w:cantSplit/>
          <w:tblHeader/>
        </w:trPr>
        <w:tc>
          <w:tcPr>
            <w:tcW w:w="1151" w:type="dxa"/>
            <w:tcBorders>
              <w:top w:val="single" w:sz="12" w:space="0" w:color="auto"/>
              <w:left w:val="single" w:sz="12" w:space="0" w:color="auto"/>
              <w:bottom w:val="nil"/>
              <w:right w:val="nil"/>
            </w:tcBorders>
            <w:shd w:val="pct10" w:color="auto" w:fill="auto"/>
          </w:tcPr>
          <w:p w14:paraId="54BE4195" w14:textId="77777777" w:rsidR="004B0A68" w:rsidRPr="00D53A23" w:rsidRDefault="004B0A68">
            <w:pPr>
              <w:keepLines/>
              <w:spacing w:before="120" w:after="120"/>
              <w:rPr>
                <w:rFonts w:ascii="EYInterstate Light" w:eastAsia="Times New Roman" w:hAnsi="EYInterstate Light" w:cs="Arial"/>
                <w:b/>
                <w:sz w:val="16"/>
                <w:szCs w:val="20"/>
                <w:lang w:eastAsia="es-ES"/>
              </w:rPr>
            </w:pPr>
            <w:r>
              <w:rPr>
                <w:rFonts w:ascii="EYInterstate Light" w:eastAsia="Times New Roman" w:hAnsi="EYInterstate Light" w:cs="Arial"/>
                <w:b/>
                <w:sz w:val="16"/>
                <w:szCs w:val="20"/>
                <w:lang w:eastAsia="es-ES"/>
              </w:rPr>
              <w:t>Version #</w:t>
            </w:r>
          </w:p>
        </w:tc>
        <w:tc>
          <w:tcPr>
            <w:tcW w:w="4954" w:type="dxa"/>
            <w:tcBorders>
              <w:top w:val="single" w:sz="12" w:space="0" w:color="auto"/>
              <w:left w:val="nil"/>
              <w:bottom w:val="nil"/>
              <w:right w:val="nil"/>
            </w:tcBorders>
            <w:shd w:val="pct10" w:color="auto" w:fill="auto"/>
          </w:tcPr>
          <w:p w14:paraId="21E6C5E0" w14:textId="77777777" w:rsidR="004B0A68" w:rsidRPr="00D53A23" w:rsidRDefault="004B0A68">
            <w:pPr>
              <w:keepLines/>
              <w:spacing w:before="120" w:after="120"/>
              <w:rPr>
                <w:rFonts w:ascii="EYInterstate Light" w:eastAsia="Times New Roman" w:hAnsi="EYInterstate Light" w:cs="Arial"/>
                <w:b/>
                <w:sz w:val="16"/>
                <w:szCs w:val="20"/>
                <w:lang w:eastAsia="es-ES"/>
              </w:rPr>
            </w:pPr>
            <w:r>
              <w:rPr>
                <w:rFonts w:ascii="EYInterstate Light" w:eastAsia="Times New Roman" w:hAnsi="EYInterstate Light" w:cs="Arial"/>
                <w:b/>
                <w:sz w:val="16"/>
                <w:szCs w:val="20"/>
                <w:lang w:eastAsia="es-ES"/>
              </w:rPr>
              <w:t>Related Documents</w:t>
            </w:r>
          </w:p>
        </w:tc>
        <w:tc>
          <w:tcPr>
            <w:tcW w:w="1620" w:type="dxa"/>
            <w:tcBorders>
              <w:top w:val="single" w:sz="12" w:space="0" w:color="auto"/>
              <w:left w:val="nil"/>
              <w:bottom w:val="nil"/>
              <w:right w:val="single" w:sz="12" w:space="0" w:color="auto"/>
            </w:tcBorders>
            <w:shd w:val="pct10" w:color="auto" w:fill="auto"/>
          </w:tcPr>
          <w:p w14:paraId="2D41E690" w14:textId="77777777" w:rsidR="004B0A68" w:rsidRPr="00D53A23" w:rsidRDefault="004B0A68">
            <w:pPr>
              <w:keepLines/>
              <w:spacing w:before="120" w:after="120"/>
              <w:rPr>
                <w:rFonts w:ascii="EYInterstate Light" w:eastAsia="Times New Roman" w:hAnsi="EYInterstate Light" w:cs="Arial"/>
                <w:b/>
                <w:sz w:val="16"/>
                <w:szCs w:val="20"/>
                <w:lang w:eastAsia="es-ES"/>
              </w:rPr>
            </w:pPr>
            <w:r>
              <w:rPr>
                <w:rFonts w:ascii="EYInterstate Light" w:eastAsia="Times New Roman" w:hAnsi="EYInterstate Light" w:cs="Arial"/>
                <w:b/>
                <w:sz w:val="16"/>
                <w:szCs w:val="20"/>
                <w:lang w:eastAsia="es-ES"/>
              </w:rPr>
              <w:t>Release Date</w:t>
            </w:r>
          </w:p>
        </w:tc>
      </w:tr>
      <w:tr w:rsidR="004B0A68" w:rsidRPr="00D53A23" w14:paraId="619B4FF6" w14:textId="77777777" w:rsidTr="00052851">
        <w:trPr>
          <w:cantSplit/>
          <w:trHeight w:hRule="exact" w:val="60"/>
          <w:tblHeader/>
        </w:trPr>
        <w:tc>
          <w:tcPr>
            <w:tcW w:w="1151" w:type="dxa"/>
            <w:tcBorders>
              <w:top w:val="single" w:sz="6" w:space="0" w:color="auto"/>
              <w:left w:val="nil"/>
              <w:bottom w:val="single" w:sz="4" w:space="0" w:color="auto"/>
              <w:right w:val="nil"/>
            </w:tcBorders>
            <w:shd w:val="pct50" w:color="auto" w:fill="auto"/>
          </w:tcPr>
          <w:p w14:paraId="5863A4A8" w14:textId="77777777" w:rsidR="004B0A68" w:rsidRPr="00D53A23" w:rsidRDefault="004B0A68">
            <w:pPr>
              <w:keepLines/>
              <w:rPr>
                <w:rFonts w:ascii="EYInterstate Light" w:eastAsia="Times New Roman" w:hAnsi="EYInterstate Light" w:cs="Arial"/>
                <w:sz w:val="16"/>
                <w:szCs w:val="20"/>
                <w:lang w:eastAsia="es-ES"/>
              </w:rPr>
            </w:pPr>
          </w:p>
        </w:tc>
        <w:tc>
          <w:tcPr>
            <w:tcW w:w="4954" w:type="dxa"/>
            <w:tcBorders>
              <w:top w:val="single" w:sz="6" w:space="0" w:color="auto"/>
              <w:left w:val="nil"/>
              <w:bottom w:val="single" w:sz="4" w:space="0" w:color="auto"/>
              <w:right w:val="nil"/>
            </w:tcBorders>
            <w:shd w:val="pct50" w:color="auto" w:fill="auto"/>
          </w:tcPr>
          <w:p w14:paraId="01B09614" w14:textId="77777777" w:rsidR="004B0A68" w:rsidRPr="00D53A23" w:rsidRDefault="004B0A68">
            <w:pPr>
              <w:keepLines/>
              <w:rPr>
                <w:rFonts w:ascii="EYInterstate Light" w:eastAsia="Times New Roman" w:hAnsi="EYInterstate Light" w:cs="Arial"/>
                <w:sz w:val="16"/>
                <w:szCs w:val="20"/>
                <w:lang w:eastAsia="es-ES"/>
              </w:rPr>
            </w:pPr>
          </w:p>
        </w:tc>
        <w:tc>
          <w:tcPr>
            <w:tcW w:w="1620" w:type="dxa"/>
            <w:tcBorders>
              <w:top w:val="single" w:sz="6" w:space="0" w:color="auto"/>
              <w:left w:val="nil"/>
              <w:bottom w:val="single" w:sz="4" w:space="0" w:color="auto"/>
              <w:right w:val="nil"/>
            </w:tcBorders>
            <w:shd w:val="pct50" w:color="auto" w:fill="auto"/>
          </w:tcPr>
          <w:p w14:paraId="6E7A36F5" w14:textId="77777777" w:rsidR="004B0A68" w:rsidRPr="00D53A23" w:rsidRDefault="004B0A68">
            <w:pPr>
              <w:keepLines/>
              <w:rPr>
                <w:rFonts w:ascii="EYInterstate Light" w:eastAsia="Times New Roman" w:hAnsi="EYInterstate Light" w:cs="Arial"/>
                <w:sz w:val="16"/>
                <w:szCs w:val="20"/>
                <w:lang w:eastAsia="es-ES"/>
              </w:rPr>
            </w:pPr>
          </w:p>
        </w:tc>
      </w:tr>
      <w:tr w:rsidR="004B0A68" w:rsidRPr="00D53A23" w14:paraId="2D167C63" w14:textId="77777777" w:rsidTr="00052851">
        <w:trPr>
          <w:cantSplit/>
        </w:trPr>
        <w:tc>
          <w:tcPr>
            <w:tcW w:w="1151" w:type="dxa"/>
            <w:tcBorders>
              <w:top w:val="single" w:sz="4" w:space="0" w:color="auto"/>
              <w:left w:val="single" w:sz="4" w:space="0" w:color="auto"/>
              <w:bottom w:val="single" w:sz="4" w:space="0" w:color="auto"/>
              <w:right w:val="single" w:sz="4" w:space="0" w:color="auto"/>
            </w:tcBorders>
          </w:tcPr>
          <w:p w14:paraId="1E5783FC" w14:textId="77777777" w:rsidR="004B0A68" w:rsidRPr="00D53A23" w:rsidRDefault="004B0A68">
            <w:pPr>
              <w:keepLines/>
              <w:rPr>
                <w:rFonts w:ascii="EYInterstate Light" w:eastAsia="Times New Roman" w:hAnsi="EYInterstate Light" w:cs="Arial"/>
                <w:sz w:val="16"/>
                <w:szCs w:val="20"/>
                <w:lang w:eastAsia="es-ES"/>
              </w:rPr>
            </w:pPr>
          </w:p>
        </w:tc>
        <w:tc>
          <w:tcPr>
            <w:tcW w:w="4954" w:type="dxa"/>
            <w:tcBorders>
              <w:top w:val="single" w:sz="4" w:space="0" w:color="auto"/>
              <w:left w:val="single" w:sz="4" w:space="0" w:color="auto"/>
              <w:bottom w:val="single" w:sz="4" w:space="0" w:color="auto"/>
              <w:right w:val="single" w:sz="4" w:space="0" w:color="auto"/>
            </w:tcBorders>
          </w:tcPr>
          <w:p w14:paraId="1E6F1871" w14:textId="4E3346DA" w:rsidR="004B0A68" w:rsidRPr="00D53A23" w:rsidRDefault="00052851">
            <w:pPr>
              <w:keepLines/>
              <w:rPr>
                <w:rFonts w:ascii="EYInterstate Light" w:eastAsia="Times New Roman" w:hAnsi="EYInterstate Light" w:cs="Arial"/>
                <w:color w:val="000000"/>
                <w:sz w:val="16"/>
                <w:szCs w:val="20"/>
                <w:lang w:eastAsia="es-ES"/>
              </w:rPr>
            </w:pPr>
            <w:r w:rsidRPr="00052851">
              <w:rPr>
                <w:rFonts w:ascii="EYInterstate Light" w:eastAsia="Times New Roman" w:hAnsi="EYInterstate Light" w:cs="Arial"/>
                <w:color w:val="000000"/>
                <w:sz w:val="16"/>
                <w:szCs w:val="20"/>
                <w:lang w:eastAsia="es-ES"/>
              </w:rPr>
              <w:t>H2OA - OIC FD - CM172 - CCS Outbound Files Integration.docx</w:t>
            </w:r>
          </w:p>
        </w:tc>
        <w:tc>
          <w:tcPr>
            <w:tcW w:w="1620" w:type="dxa"/>
            <w:tcBorders>
              <w:top w:val="single" w:sz="4" w:space="0" w:color="auto"/>
              <w:left w:val="single" w:sz="4" w:space="0" w:color="auto"/>
              <w:bottom w:val="single" w:sz="4" w:space="0" w:color="auto"/>
              <w:right w:val="single" w:sz="4" w:space="0" w:color="auto"/>
            </w:tcBorders>
          </w:tcPr>
          <w:p w14:paraId="27095BE1" w14:textId="77777777" w:rsidR="004B0A68" w:rsidRPr="00D53A23" w:rsidRDefault="004B0A68">
            <w:pPr>
              <w:keepLines/>
              <w:rPr>
                <w:rFonts w:ascii="EYInterstate Light" w:eastAsia="Times New Roman" w:hAnsi="EYInterstate Light" w:cs="Arial"/>
                <w:sz w:val="16"/>
                <w:szCs w:val="20"/>
                <w:lang w:eastAsia="es-ES"/>
              </w:rPr>
            </w:pPr>
          </w:p>
        </w:tc>
      </w:tr>
    </w:tbl>
    <w:bookmarkEnd w:id="7"/>
    <w:p w14:paraId="14B3BAD7" w14:textId="74D3BB79" w:rsidR="002D27EB" w:rsidRDefault="002D27EB" w:rsidP="0087186E">
      <w:pPr>
        <w:pStyle w:val="TOCHeading"/>
        <w:numPr>
          <w:ilvl w:val="0"/>
          <w:numId w:val="0"/>
        </w:numPr>
        <w:ind w:left="432"/>
        <w:rPr>
          <w:ins w:id="42" w:author="Joriel C Punzalan" w:date="2025-10-06T11:06:00Z" w16du:dateUtc="2025-10-06T03:06:00Z"/>
          <w:rFonts w:ascii="Calibri" w:eastAsiaTheme="minorEastAsia" w:hAnsi="Calibri" w:cs="Calibri"/>
          <w:bCs w:val="0"/>
          <w:color w:val="auto"/>
          <w:sz w:val="22"/>
          <w:szCs w:val="22"/>
          <w:lang w:eastAsia="en-US"/>
        </w:rPr>
      </w:pPr>
      <w:ins w:id="43" w:author="Joriel C Punzalan" w:date="2025-10-06T11:06:00Z" w16du:dateUtc="2025-10-06T03:06:00Z">
        <w:r>
          <w:rPr>
            <w:rFonts w:ascii="Calibri" w:eastAsiaTheme="minorEastAsia" w:hAnsi="Calibri" w:cs="Calibri"/>
            <w:bCs w:val="0"/>
            <w:color w:val="auto"/>
            <w:sz w:val="22"/>
            <w:szCs w:val="22"/>
            <w:lang w:eastAsia="en-US"/>
          </w:rPr>
          <w:br/>
        </w:r>
      </w:ins>
    </w:p>
    <w:p w14:paraId="79CBF6C8" w14:textId="77777777" w:rsidR="002D27EB" w:rsidRDefault="002D27EB">
      <w:pPr>
        <w:spacing w:after="200" w:line="276" w:lineRule="auto"/>
        <w:rPr>
          <w:ins w:id="44" w:author="Joriel C Punzalan" w:date="2025-10-06T11:06:00Z" w16du:dateUtc="2025-10-06T03:06:00Z"/>
          <w:rFonts w:eastAsiaTheme="minorEastAsia"/>
        </w:rPr>
      </w:pPr>
      <w:ins w:id="45" w:author="Joriel C Punzalan" w:date="2025-10-06T11:06:00Z" w16du:dateUtc="2025-10-06T03:06:00Z">
        <w:r>
          <w:rPr>
            <w:rFonts w:eastAsiaTheme="minorEastAsia"/>
            <w:bCs/>
          </w:rPr>
          <w:br w:type="page"/>
        </w:r>
      </w:ins>
    </w:p>
    <w:sdt>
      <w:sdtPr>
        <w:rPr>
          <w:rFonts w:ascii="Calibri" w:eastAsiaTheme="minorEastAsia" w:hAnsi="Calibri" w:cs="Calibri"/>
          <w:bCs w:val="0"/>
          <w:color w:val="auto"/>
          <w:sz w:val="22"/>
          <w:szCs w:val="22"/>
          <w:lang w:eastAsia="en-US"/>
        </w:rPr>
        <w:id w:val="-27345168"/>
        <w:docPartObj>
          <w:docPartGallery w:val="Table of Contents"/>
          <w:docPartUnique/>
        </w:docPartObj>
      </w:sdtPr>
      <w:sdtEndPr>
        <w:rPr>
          <w:noProof/>
        </w:rPr>
      </w:sdtEndPr>
      <w:sdtContent>
        <w:p w14:paraId="56D8FFB4" w14:textId="1DC47470" w:rsidR="00F75061" w:rsidRPr="0027184E" w:rsidRDefault="0027184E" w:rsidP="0087186E">
          <w:pPr>
            <w:pStyle w:val="TOCHeading"/>
            <w:numPr>
              <w:ilvl w:val="0"/>
              <w:numId w:val="0"/>
            </w:numPr>
            <w:ind w:left="432"/>
          </w:pPr>
          <w:r w:rsidRPr="0027184E">
            <w:rPr>
              <w:rFonts w:eastAsiaTheme="minorHAnsi"/>
            </w:rPr>
            <w:t>Table of Contents</w:t>
          </w:r>
        </w:p>
        <w:p w14:paraId="1BC1906E" w14:textId="3C37E536" w:rsidR="00EA50AF" w:rsidRDefault="00F75061">
          <w:pPr>
            <w:pStyle w:val="TOC1"/>
            <w:rPr>
              <w:ins w:id="46" w:author="Joriel C Punzalan" w:date="2025-10-06T11:11:00Z" w16du:dateUtc="2025-10-06T03:11:00Z"/>
              <w:rFonts w:asciiTheme="minorHAnsi" w:eastAsiaTheme="minorEastAsia" w:hAnsiTheme="minorHAnsi" w:cstheme="minorBidi"/>
              <w:b w:val="0"/>
              <w:noProof/>
              <w:color w:val="auto"/>
              <w:kern w:val="2"/>
              <w:szCs w:val="24"/>
              <w14:ligatures w14:val="standardContextual"/>
            </w:rPr>
          </w:pPr>
          <w:r>
            <w:rPr>
              <w:b w:val="0"/>
            </w:rPr>
            <w:fldChar w:fldCharType="begin"/>
          </w:r>
          <w:r>
            <w:instrText xml:space="preserve"> TOC \o "1-3" \h \z \u </w:instrText>
          </w:r>
          <w:r>
            <w:rPr>
              <w:b w:val="0"/>
            </w:rPr>
            <w:fldChar w:fldCharType="separate"/>
          </w:r>
          <w:ins w:id="47" w:author="Joriel C Punzalan" w:date="2025-10-06T11:11:00Z" w16du:dateUtc="2025-10-06T03:11:00Z">
            <w:r w:rsidR="00EA50AF" w:rsidRPr="00E831D1">
              <w:rPr>
                <w:rStyle w:val="Hyperlink"/>
                <w:noProof/>
              </w:rPr>
              <w:fldChar w:fldCharType="begin"/>
            </w:r>
            <w:r w:rsidR="00EA50AF" w:rsidRPr="00E831D1">
              <w:rPr>
                <w:rStyle w:val="Hyperlink"/>
                <w:noProof/>
              </w:rPr>
              <w:instrText xml:space="preserve"> </w:instrText>
            </w:r>
            <w:r w:rsidR="00EA50AF">
              <w:rPr>
                <w:noProof/>
              </w:rPr>
              <w:instrText>HYPERLINK \l "_Toc210641522"</w:instrText>
            </w:r>
            <w:r w:rsidR="00EA50AF" w:rsidRPr="00E831D1">
              <w:rPr>
                <w:rStyle w:val="Hyperlink"/>
                <w:noProof/>
              </w:rPr>
              <w:instrText xml:space="preserve"> </w:instrText>
            </w:r>
            <w:r w:rsidR="00EA50AF" w:rsidRPr="00E831D1">
              <w:rPr>
                <w:rStyle w:val="Hyperlink"/>
                <w:noProof/>
              </w:rPr>
            </w:r>
            <w:r w:rsidR="00EA50AF" w:rsidRPr="00E831D1">
              <w:rPr>
                <w:rStyle w:val="Hyperlink"/>
                <w:noProof/>
              </w:rPr>
              <w:fldChar w:fldCharType="separate"/>
            </w:r>
            <w:r w:rsidR="00EA50AF" w:rsidRPr="00E831D1">
              <w:rPr>
                <w:rStyle w:val="Hyperlink"/>
                <w:noProof/>
              </w:rPr>
              <w:t>1</w:t>
            </w:r>
            <w:r w:rsidR="00EA50AF">
              <w:rPr>
                <w:rFonts w:asciiTheme="minorHAnsi" w:eastAsiaTheme="minorEastAsia" w:hAnsiTheme="minorHAnsi" w:cstheme="minorBidi"/>
                <w:b w:val="0"/>
                <w:noProof/>
                <w:color w:val="auto"/>
                <w:kern w:val="2"/>
                <w:szCs w:val="24"/>
                <w14:ligatures w14:val="standardContextual"/>
              </w:rPr>
              <w:tab/>
            </w:r>
            <w:r w:rsidR="00EA50AF" w:rsidRPr="00E831D1">
              <w:rPr>
                <w:rStyle w:val="Hyperlink"/>
                <w:noProof/>
              </w:rPr>
              <w:t>Document Control</w:t>
            </w:r>
            <w:r w:rsidR="00EA50AF">
              <w:rPr>
                <w:noProof/>
                <w:webHidden/>
              </w:rPr>
              <w:tab/>
            </w:r>
            <w:r w:rsidR="00EA50AF">
              <w:rPr>
                <w:noProof/>
                <w:webHidden/>
              </w:rPr>
              <w:fldChar w:fldCharType="begin"/>
            </w:r>
            <w:r w:rsidR="00EA50AF">
              <w:rPr>
                <w:noProof/>
                <w:webHidden/>
              </w:rPr>
              <w:instrText xml:space="preserve"> PAGEREF _Toc210641522 \h </w:instrText>
            </w:r>
            <w:r w:rsidR="00EA50AF">
              <w:rPr>
                <w:noProof/>
                <w:webHidden/>
              </w:rPr>
            </w:r>
            <w:r w:rsidR="00EA50AF">
              <w:rPr>
                <w:noProof/>
                <w:webHidden/>
              </w:rPr>
              <w:fldChar w:fldCharType="separate"/>
            </w:r>
            <w:r w:rsidR="00EA50AF">
              <w:rPr>
                <w:noProof/>
                <w:webHidden/>
              </w:rPr>
              <w:t>2</w:t>
            </w:r>
            <w:r w:rsidR="00EA50AF">
              <w:rPr>
                <w:noProof/>
                <w:webHidden/>
              </w:rPr>
              <w:fldChar w:fldCharType="end"/>
            </w:r>
            <w:r w:rsidR="00EA50AF" w:rsidRPr="00E831D1">
              <w:rPr>
                <w:rStyle w:val="Hyperlink"/>
                <w:noProof/>
              </w:rPr>
              <w:fldChar w:fldCharType="end"/>
            </w:r>
          </w:ins>
        </w:p>
        <w:p w14:paraId="6BCE7BB0" w14:textId="71771693" w:rsidR="00EA50AF" w:rsidRDefault="00EA50AF">
          <w:pPr>
            <w:pStyle w:val="TOC2"/>
            <w:rPr>
              <w:ins w:id="48"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49"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"_Toc210641523"</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1.1</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Change Record</w:t>
            </w:r>
            <w:r>
              <w:rPr>
                <w:noProof/>
                <w:webHidden/>
              </w:rPr>
              <w:tab/>
            </w:r>
            <w:r>
              <w:rPr>
                <w:noProof/>
                <w:webHidden/>
              </w:rPr>
              <w:fldChar w:fldCharType="begin"/>
            </w:r>
            <w:r>
              <w:rPr>
                <w:noProof/>
                <w:webHidden/>
              </w:rPr>
              <w:instrText xml:space="preserve"> PAGEREF _Toc210641523 \h </w:instrText>
            </w:r>
            <w:r>
              <w:rPr>
                <w:noProof/>
                <w:webHidden/>
              </w:rPr>
            </w:r>
            <w:r>
              <w:rPr>
                <w:noProof/>
                <w:webHidden/>
              </w:rPr>
              <w:fldChar w:fldCharType="separate"/>
            </w:r>
            <w:r>
              <w:rPr>
                <w:noProof/>
                <w:webHidden/>
              </w:rPr>
              <w:t>2</w:t>
            </w:r>
            <w:r>
              <w:rPr>
                <w:noProof/>
                <w:webHidden/>
              </w:rPr>
              <w:fldChar w:fldCharType="end"/>
            </w:r>
            <w:r w:rsidRPr="00E831D1">
              <w:rPr>
                <w:rStyle w:val="Hyperlink"/>
                <w:noProof/>
              </w:rPr>
              <w:fldChar w:fldCharType="end"/>
            </w:r>
          </w:ins>
        </w:p>
        <w:p w14:paraId="6B6C03D3" w14:textId="1321FA07" w:rsidR="00EA50AF" w:rsidRDefault="00EA50AF">
          <w:pPr>
            <w:pStyle w:val="TOC2"/>
            <w:rPr>
              <w:ins w:id="50"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51"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"_Toc210641524"</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1.2</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Reviewers</w:t>
            </w:r>
            <w:r>
              <w:rPr>
                <w:noProof/>
                <w:webHidden/>
              </w:rPr>
              <w:tab/>
            </w:r>
            <w:r>
              <w:rPr>
                <w:noProof/>
                <w:webHidden/>
              </w:rPr>
              <w:fldChar w:fldCharType="begin"/>
            </w:r>
            <w:r>
              <w:rPr>
                <w:noProof/>
                <w:webHidden/>
              </w:rPr>
              <w:instrText xml:space="preserve"> PAGEREF _Toc210641524 \h </w:instrText>
            </w:r>
            <w:r>
              <w:rPr>
                <w:noProof/>
                <w:webHidden/>
              </w:rPr>
            </w:r>
            <w:r>
              <w:rPr>
                <w:noProof/>
                <w:webHidden/>
              </w:rPr>
              <w:fldChar w:fldCharType="separate"/>
            </w:r>
            <w:r>
              <w:rPr>
                <w:noProof/>
                <w:webHidden/>
              </w:rPr>
              <w:t>2</w:t>
            </w:r>
            <w:r>
              <w:rPr>
                <w:noProof/>
                <w:webHidden/>
              </w:rPr>
              <w:fldChar w:fldCharType="end"/>
            </w:r>
            <w:r w:rsidRPr="00E831D1">
              <w:rPr>
                <w:rStyle w:val="Hyperlink"/>
                <w:noProof/>
              </w:rPr>
              <w:fldChar w:fldCharType="end"/>
            </w:r>
          </w:ins>
        </w:p>
        <w:p w14:paraId="29DB9D48" w14:textId="1C21B79A" w:rsidR="00EA50AF" w:rsidRDefault="00EA50AF">
          <w:pPr>
            <w:pStyle w:val="TOC2"/>
            <w:rPr>
              <w:ins w:id="52"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53"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"_Toc210641525"</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1.3</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Distribution</w:t>
            </w:r>
            <w:r>
              <w:rPr>
                <w:noProof/>
                <w:webHidden/>
              </w:rPr>
              <w:tab/>
            </w:r>
            <w:r>
              <w:rPr>
                <w:noProof/>
                <w:webHidden/>
              </w:rPr>
              <w:fldChar w:fldCharType="begin"/>
            </w:r>
            <w:r>
              <w:rPr>
                <w:noProof/>
                <w:webHidden/>
              </w:rPr>
              <w:instrText xml:space="preserve"> PAGEREF _Toc210641525 \h </w:instrText>
            </w:r>
            <w:r>
              <w:rPr>
                <w:noProof/>
                <w:webHidden/>
              </w:rPr>
            </w:r>
            <w:r>
              <w:rPr>
                <w:noProof/>
                <w:webHidden/>
              </w:rPr>
              <w:fldChar w:fldCharType="separate"/>
            </w:r>
            <w:r>
              <w:rPr>
                <w:noProof/>
                <w:webHidden/>
              </w:rPr>
              <w:t>2</w:t>
            </w:r>
            <w:r>
              <w:rPr>
                <w:noProof/>
                <w:webHidden/>
              </w:rPr>
              <w:fldChar w:fldCharType="end"/>
            </w:r>
            <w:r w:rsidRPr="00E831D1">
              <w:rPr>
                <w:rStyle w:val="Hyperlink"/>
                <w:noProof/>
              </w:rPr>
              <w:fldChar w:fldCharType="end"/>
            </w:r>
          </w:ins>
        </w:p>
        <w:p w14:paraId="692D8EB9" w14:textId="4D99C40B" w:rsidR="00EA50AF" w:rsidRDefault="00EA50AF">
          <w:pPr>
            <w:pStyle w:val="TOC2"/>
            <w:rPr>
              <w:ins w:id="54"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55"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"_Toc210641526"</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1.4</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Approved By</w:t>
            </w:r>
            <w:r>
              <w:rPr>
                <w:noProof/>
                <w:webHidden/>
              </w:rPr>
              <w:tab/>
            </w:r>
            <w:r>
              <w:rPr>
                <w:noProof/>
                <w:webHidden/>
              </w:rPr>
              <w:fldChar w:fldCharType="begin"/>
            </w:r>
            <w:r>
              <w:rPr>
                <w:noProof/>
                <w:webHidden/>
              </w:rPr>
              <w:instrText xml:space="preserve"> PAGEREF _Toc210641526 \h </w:instrText>
            </w:r>
            <w:r>
              <w:rPr>
                <w:noProof/>
                <w:webHidden/>
              </w:rPr>
            </w:r>
            <w:r>
              <w:rPr>
                <w:noProof/>
                <w:webHidden/>
              </w:rPr>
              <w:fldChar w:fldCharType="separate"/>
            </w:r>
            <w:r>
              <w:rPr>
                <w:noProof/>
                <w:webHidden/>
              </w:rPr>
              <w:t>3</w:t>
            </w:r>
            <w:r>
              <w:rPr>
                <w:noProof/>
                <w:webHidden/>
              </w:rPr>
              <w:fldChar w:fldCharType="end"/>
            </w:r>
            <w:r w:rsidRPr="00E831D1">
              <w:rPr>
                <w:rStyle w:val="Hyperlink"/>
                <w:noProof/>
              </w:rPr>
              <w:fldChar w:fldCharType="end"/>
            </w:r>
          </w:ins>
        </w:p>
        <w:p w14:paraId="13C9388F" w14:textId="46ED7C93" w:rsidR="00EA50AF" w:rsidRDefault="00EA50AF">
          <w:pPr>
            <w:pStyle w:val="TOC2"/>
            <w:rPr>
              <w:ins w:id="56"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57"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"_Toc210641527"</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1.5</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Related Documents</w:t>
            </w:r>
            <w:r>
              <w:rPr>
                <w:noProof/>
                <w:webHidden/>
              </w:rPr>
              <w:tab/>
            </w:r>
            <w:r>
              <w:rPr>
                <w:noProof/>
                <w:webHidden/>
              </w:rPr>
              <w:fldChar w:fldCharType="begin"/>
            </w:r>
            <w:r>
              <w:rPr>
                <w:noProof/>
                <w:webHidden/>
              </w:rPr>
              <w:instrText xml:space="preserve"> PAGEREF _Toc210641527 \h </w:instrText>
            </w:r>
            <w:r>
              <w:rPr>
                <w:noProof/>
                <w:webHidden/>
              </w:rPr>
            </w:r>
            <w:r>
              <w:rPr>
                <w:noProof/>
                <w:webHidden/>
              </w:rPr>
              <w:fldChar w:fldCharType="separate"/>
            </w:r>
            <w:r>
              <w:rPr>
                <w:noProof/>
                <w:webHidden/>
              </w:rPr>
              <w:t>3</w:t>
            </w:r>
            <w:r>
              <w:rPr>
                <w:noProof/>
                <w:webHidden/>
              </w:rPr>
              <w:fldChar w:fldCharType="end"/>
            </w:r>
            <w:r w:rsidRPr="00E831D1">
              <w:rPr>
                <w:rStyle w:val="Hyperlink"/>
                <w:noProof/>
              </w:rPr>
              <w:fldChar w:fldCharType="end"/>
            </w:r>
          </w:ins>
        </w:p>
        <w:p w14:paraId="298B8843" w14:textId="3001747A" w:rsidR="00EA50AF" w:rsidRDefault="00EA50AF">
          <w:pPr>
            <w:pStyle w:val="TOC1"/>
            <w:rPr>
              <w:ins w:id="58" w:author="Joriel C Punzalan" w:date="2025-10-06T11:11:00Z" w16du:dateUtc="2025-10-06T03:11:00Z"/>
              <w:rFonts w:asciiTheme="minorHAnsi" w:eastAsiaTheme="minorEastAsia" w:hAnsiTheme="minorHAnsi" w:cstheme="minorBidi"/>
              <w:b w:val="0"/>
              <w:noProof/>
              <w:color w:val="auto"/>
              <w:kern w:val="2"/>
              <w:szCs w:val="24"/>
              <w14:ligatures w14:val="standardContextual"/>
            </w:rPr>
          </w:pPr>
          <w:ins w:id="59"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"_Toc210641528"</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2</w:t>
            </w:r>
            <w:r>
              <w:rPr>
                <w:rFonts w:asciiTheme="minorHAnsi" w:eastAsiaTheme="minorEastAsia" w:hAnsiTheme="minorHAnsi" w:cstheme="minorBidi"/>
                <w:b w:val="0"/>
                <w:noProof/>
                <w:color w:val="auto"/>
                <w:kern w:val="2"/>
                <w:szCs w:val="24"/>
                <w14:ligatures w14:val="standardContextual"/>
              </w:rPr>
              <w:tab/>
            </w:r>
            <w:r w:rsidRPr="00E831D1">
              <w:rPr>
                <w:rStyle w:val="Hyperlink"/>
                <w:noProof/>
              </w:rPr>
              <w:t>CM073 – Send Account Balances To VX Engage</w:t>
            </w:r>
            <w:r>
              <w:rPr>
                <w:noProof/>
                <w:webHidden/>
              </w:rPr>
              <w:tab/>
            </w:r>
            <w:r>
              <w:rPr>
                <w:noProof/>
                <w:webHidden/>
              </w:rPr>
              <w:fldChar w:fldCharType="begin"/>
            </w:r>
            <w:r>
              <w:rPr>
                <w:noProof/>
                <w:webHidden/>
              </w:rPr>
              <w:instrText xml:space="preserve"> PAGEREF _Toc210641528 \h </w:instrText>
            </w:r>
            <w:r>
              <w:rPr>
                <w:noProof/>
                <w:webHidden/>
              </w:rPr>
            </w:r>
            <w:r>
              <w:rPr>
                <w:noProof/>
                <w:webHidden/>
              </w:rPr>
              <w:fldChar w:fldCharType="separate"/>
            </w:r>
            <w:r>
              <w:rPr>
                <w:noProof/>
                <w:webHidden/>
              </w:rPr>
              <w:t>5</w:t>
            </w:r>
            <w:r>
              <w:rPr>
                <w:noProof/>
                <w:webHidden/>
              </w:rPr>
              <w:fldChar w:fldCharType="end"/>
            </w:r>
            <w:r w:rsidRPr="00E831D1">
              <w:rPr>
                <w:rStyle w:val="Hyperlink"/>
                <w:noProof/>
              </w:rPr>
              <w:fldChar w:fldCharType="end"/>
            </w:r>
          </w:ins>
        </w:p>
        <w:p w14:paraId="68F742A9" w14:textId="631F911C" w:rsidR="00EA50AF" w:rsidRDefault="00EA50AF">
          <w:pPr>
            <w:pStyle w:val="TOC2"/>
            <w:rPr>
              <w:ins w:id="60"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61"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"_Toc210641529"</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2.1</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Business Process Description</w:t>
            </w:r>
            <w:r>
              <w:rPr>
                <w:noProof/>
                <w:webHidden/>
              </w:rPr>
              <w:tab/>
            </w:r>
            <w:r>
              <w:rPr>
                <w:noProof/>
                <w:webHidden/>
              </w:rPr>
              <w:fldChar w:fldCharType="begin"/>
            </w:r>
            <w:r>
              <w:rPr>
                <w:noProof/>
                <w:webHidden/>
              </w:rPr>
              <w:instrText xml:space="preserve"> PAGEREF _Toc210641529 \h </w:instrText>
            </w:r>
            <w:r>
              <w:rPr>
                <w:noProof/>
                <w:webHidden/>
              </w:rPr>
            </w:r>
            <w:r>
              <w:rPr>
                <w:noProof/>
                <w:webHidden/>
              </w:rPr>
              <w:fldChar w:fldCharType="separate"/>
            </w:r>
            <w:r>
              <w:rPr>
                <w:noProof/>
                <w:webHidden/>
              </w:rPr>
              <w:t>5</w:t>
            </w:r>
            <w:r>
              <w:rPr>
                <w:noProof/>
                <w:webHidden/>
              </w:rPr>
              <w:fldChar w:fldCharType="end"/>
            </w:r>
            <w:r w:rsidRPr="00E831D1">
              <w:rPr>
                <w:rStyle w:val="Hyperlink"/>
                <w:noProof/>
              </w:rPr>
              <w:fldChar w:fldCharType="end"/>
            </w:r>
          </w:ins>
        </w:p>
        <w:p w14:paraId="70C542CE" w14:textId="4B353EBB" w:rsidR="00EA50AF" w:rsidRDefault="00EA50AF">
          <w:pPr>
            <w:pStyle w:val="TOC2"/>
            <w:rPr>
              <w:ins w:id="62"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63"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"_Toc210641530"</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2.2</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Business Requirements</w:t>
            </w:r>
            <w:r>
              <w:rPr>
                <w:noProof/>
                <w:webHidden/>
              </w:rPr>
              <w:tab/>
            </w:r>
            <w:r>
              <w:rPr>
                <w:noProof/>
                <w:webHidden/>
              </w:rPr>
              <w:fldChar w:fldCharType="begin"/>
            </w:r>
            <w:r>
              <w:rPr>
                <w:noProof/>
                <w:webHidden/>
              </w:rPr>
              <w:instrText xml:space="preserve"> PAGEREF _Toc210641530 \h </w:instrText>
            </w:r>
            <w:r>
              <w:rPr>
                <w:noProof/>
                <w:webHidden/>
              </w:rPr>
            </w:r>
            <w:r>
              <w:rPr>
                <w:noProof/>
                <w:webHidden/>
              </w:rPr>
              <w:fldChar w:fldCharType="separate"/>
            </w:r>
            <w:r>
              <w:rPr>
                <w:noProof/>
                <w:webHidden/>
              </w:rPr>
              <w:t>5</w:t>
            </w:r>
            <w:r>
              <w:rPr>
                <w:noProof/>
                <w:webHidden/>
              </w:rPr>
              <w:fldChar w:fldCharType="end"/>
            </w:r>
            <w:r w:rsidRPr="00E831D1">
              <w:rPr>
                <w:rStyle w:val="Hyperlink"/>
                <w:noProof/>
              </w:rPr>
              <w:fldChar w:fldCharType="end"/>
            </w:r>
          </w:ins>
        </w:p>
        <w:p w14:paraId="5AA0CAE0" w14:textId="2AC7AB0A" w:rsidR="00EA50AF" w:rsidRDefault="00EA50AF">
          <w:pPr>
            <w:pStyle w:val="TOC2"/>
            <w:rPr>
              <w:ins w:id="64"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65"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"_Toc210641531"</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2.3</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Risks and Limitations</w:t>
            </w:r>
            <w:r>
              <w:rPr>
                <w:noProof/>
                <w:webHidden/>
              </w:rPr>
              <w:tab/>
            </w:r>
            <w:r>
              <w:rPr>
                <w:noProof/>
                <w:webHidden/>
              </w:rPr>
              <w:fldChar w:fldCharType="begin"/>
            </w:r>
            <w:r>
              <w:rPr>
                <w:noProof/>
                <w:webHidden/>
              </w:rPr>
              <w:instrText xml:space="preserve"> PAGEREF _Toc210641531 \h </w:instrText>
            </w:r>
            <w:r>
              <w:rPr>
                <w:noProof/>
                <w:webHidden/>
              </w:rPr>
            </w:r>
            <w:r>
              <w:rPr>
                <w:noProof/>
                <w:webHidden/>
              </w:rPr>
              <w:fldChar w:fldCharType="separate"/>
            </w:r>
            <w:r>
              <w:rPr>
                <w:noProof/>
                <w:webHidden/>
              </w:rPr>
              <w:t>5</w:t>
            </w:r>
            <w:r>
              <w:rPr>
                <w:noProof/>
                <w:webHidden/>
              </w:rPr>
              <w:fldChar w:fldCharType="end"/>
            </w:r>
            <w:r w:rsidRPr="00E831D1">
              <w:rPr>
                <w:rStyle w:val="Hyperlink"/>
                <w:noProof/>
              </w:rPr>
              <w:fldChar w:fldCharType="end"/>
            </w:r>
          </w:ins>
        </w:p>
        <w:p w14:paraId="6593DEE5" w14:textId="2262103B" w:rsidR="00EA50AF" w:rsidRDefault="00EA50AF">
          <w:pPr>
            <w:pStyle w:val="TOC2"/>
            <w:rPr>
              <w:ins w:id="66"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67"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"_Toc210641532"</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2.4</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Assumptions</w:t>
            </w:r>
            <w:r>
              <w:rPr>
                <w:noProof/>
                <w:webHidden/>
              </w:rPr>
              <w:tab/>
            </w:r>
            <w:r>
              <w:rPr>
                <w:noProof/>
                <w:webHidden/>
              </w:rPr>
              <w:fldChar w:fldCharType="begin"/>
            </w:r>
            <w:r>
              <w:rPr>
                <w:noProof/>
                <w:webHidden/>
              </w:rPr>
              <w:instrText xml:space="preserve"> PAGEREF _Toc210641532 \h </w:instrText>
            </w:r>
            <w:r>
              <w:rPr>
                <w:noProof/>
                <w:webHidden/>
              </w:rPr>
            </w:r>
            <w:r>
              <w:rPr>
                <w:noProof/>
                <w:webHidden/>
              </w:rPr>
              <w:fldChar w:fldCharType="separate"/>
            </w:r>
            <w:r>
              <w:rPr>
                <w:noProof/>
                <w:webHidden/>
              </w:rPr>
              <w:t>5</w:t>
            </w:r>
            <w:r>
              <w:rPr>
                <w:noProof/>
                <w:webHidden/>
              </w:rPr>
              <w:fldChar w:fldCharType="end"/>
            </w:r>
            <w:r w:rsidRPr="00E831D1">
              <w:rPr>
                <w:rStyle w:val="Hyperlink"/>
                <w:noProof/>
              </w:rPr>
              <w:fldChar w:fldCharType="end"/>
            </w:r>
          </w:ins>
        </w:p>
        <w:p w14:paraId="74DAEA21" w14:textId="7B897494" w:rsidR="00EA50AF" w:rsidRDefault="00EA50AF">
          <w:pPr>
            <w:pStyle w:val="TOC1"/>
            <w:rPr>
              <w:ins w:id="68" w:author="Joriel C Punzalan" w:date="2025-10-06T11:11:00Z" w16du:dateUtc="2025-10-06T03:11:00Z"/>
              <w:rFonts w:asciiTheme="minorHAnsi" w:eastAsiaTheme="minorEastAsia" w:hAnsiTheme="minorHAnsi" w:cstheme="minorBidi"/>
              <w:b w:val="0"/>
              <w:noProof/>
              <w:color w:val="auto"/>
              <w:kern w:val="2"/>
              <w:szCs w:val="24"/>
              <w14:ligatures w14:val="standardContextual"/>
            </w:rPr>
          </w:pPr>
          <w:ins w:id="69"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"_Toc210641533"</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3</w:t>
            </w:r>
            <w:r>
              <w:rPr>
                <w:rFonts w:asciiTheme="minorHAnsi" w:eastAsiaTheme="minorEastAsia" w:hAnsiTheme="minorHAnsi" w:cstheme="minorBidi"/>
                <w:b w:val="0"/>
                <w:noProof/>
                <w:color w:val="auto"/>
                <w:kern w:val="2"/>
                <w:szCs w:val="24"/>
                <w14:ligatures w14:val="standardContextual"/>
              </w:rPr>
              <w:tab/>
            </w:r>
            <w:r w:rsidRPr="00E831D1">
              <w:rPr>
                <w:rStyle w:val="Hyperlink"/>
                <w:noProof/>
              </w:rPr>
              <w:t>Solution</w:t>
            </w:r>
            <w:r>
              <w:rPr>
                <w:noProof/>
                <w:webHidden/>
              </w:rPr>
              <w:tab/>
            </w:r>
            <w:r>
              <w:rPr>
                <w:noProof/>
                <w:webHidden/>
              </w:rPr>
              <w:fldChar w:fldCharType="begin"/>
            </w:r>
            <w:r>
              <w:rPr>
                <w:noProof/>
                <w:webHidden/>
              </w:rPr>
              <w:instrText xml:space="preserve"> PAGEREF _Toc210641533 \h </w:instrText>
            </w:r>
            <w:r>
              <w:rPr>
                <w:noProof/>
                <w:webHidden/>
              </w:rPr>
            </w:r>
            <w:r>
              <w:rPr>
                <w:noProof/>
                <w:webHidden/>
              </w:rPr>
              <w:fldChar w:fldCharType="separate"/>
            </w:r>
            <w:r>
              <w:rPr>
                <w:noProof/>
                <w:webHidden/>
              </w:rPr>
              <w:t>6</w:t>
            </w:r>
            <w:r>
              <w:rPr>
                <w:noProof/>
                <w:webHidden/>
              </w:rPr>
              <w:fldChar w:fldCharType="end"/>
            </w:r>
            <w:r w:rsidRPr="00E831D1">
              <w:rPr>
                <w:rStyle w:val="Hyperlink"/>
                <w:noProof/>
              </w:rPr>
              <w:fldChar w:fldCharType="end"/>
            </w:r>
          </w:ins>
        </w:p>
        <w:p w14:paraId="0D54E642" w14:textId="32FB6281" w:rsidR="00EA50AF" w:rsidRDefault="00EA50AF">
          <w:pPr>
            <w:pStyle w:val="TOC2"/>
            <w:rPr>
              <w:ins w:id="70"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71"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"_Toc210641534"</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3.1</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Design Overview</w:t>
            </w:r>
            <w:r>
              <w:rPr>
                <w:noProof/>
                <w:webHidden/>
              </w:rPr>
              <w:tab/>
            </w:r>
            <w:r>
              <w:rPr>
                <w:noProof/>
                <w:webHidden/>
              </w:rPr>
              <w:fldChar w:fldCharType="begin"/>
            </w:r>
            <w:r>
              <w:rPr>
                <w:noProof/>
                <w:webHidden/>
              </w:rPr>
              <w:instrText xml:space="preserve"> PAGEREF _Toc210641534 \h </w:instrText>
            </w:r>
            <w:r>
              <w:rPr>
                <w:noProof/>
                <w:webHidden/>
              </w:rPr>
            </w:r>
            <w:r>
              <w:rPr>
                <w:noProof/>
                <w:webHidden/>
              </w:rPr>
              <w:fldChar w:fldCharType="separate"/>
            </w:r>
            <w:r>
              <w:rPr>
                <w:noProof/>
                <w:webHidden/>
              </w:rPr>
              <w:t>6</w:t>
            </w:r>
            <w:r>
              <w:rPr>
                <w:noProof/>
                <w:webHidden/>
              </w:rPr>
              <w:fldChar w:fldCharType="end"/>
            </w:r>
            <w:r w:rsidRPr="00E831D1">
              <w:rPr>
                <w:rStyle w:val="Hyperlink"/>
                <w:noProof/>
              </w:rPr>
              <w:fldChar w:fldCharType="end"/>
            </w:r>
          </w:ins>
        </w:p>
        <w:p w14:paraId="0D12259B" w14:textId="75C03D17" w:rsidR="00EA50AF" w:rsidRDefault="00EA50AF">
          <w:pPr>
            <w:pStyle w:val="TOC2"/>
            <w:rPr>
              <w:ins w:id="72"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73"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"_Toc210641535"</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3.2</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Triggers</w:t>
            </w:r>
            <w:r>
              <w:rPr>
                <w:noProof/>
                <w:webHidden/>
              </w:rPr>
              <w:tab/>
            </w:r>
            <w:r>
              <w:rPr>
                <w:noProof/>
                <w:webHidden/>
              </w:rPr>
              <w:fldChar w:fldCharType="begin"/>
            </w:r>
            <w:r>
              <w:rPr>
                <w:noProof/>
                <w:webHidden/>
              </w:rPr>
              <w:instrText xml:space="preserve"> PAGEREF _Toc210641535 \h </w:instrText>
            </w:r>
            <w:r>
              <w:rPr>
                <w:noProof/>
                <w:webHidden/>
              </w:rPr>
            </w:r>
            <w:r>
              <w:rPr>
                <w:noProof/>
                <w:webHidden/>
              </w:rPr>
              <w:fldChar w:fldCharType="separate"/>
            </w:r>
            <w:r>
              <w:rPr>
                <w:noProof/>
                <w:webHidden/>
              </w:rPr>
              <w:t>6</w:t>
            </w:r>
            <w:r>
              <w:rPr>
                <w:noProof/>
                <w:webHidden/>
              </w:rPr>
              <w:fldChar w:fldCharType="end"/>
            </w:r>
            <w:r w:rsidRPr="00E831D1">
              <w:rPr>
                <w:rStyle w:val="Hyperlink"/>
                <w:noProof/>
              </w:rPr>
              <w:fldChar w:fldCharType="end"/>
            </w:r>
          </w:ins>
        </w:p>
        <w:p w14:paraId="0C39648F" w14:textId="4470D52A" w:rsidR="00EA50AF" w:rsidRDefault="00EA50AF">
          <w:pPr>
            <w:pStyle w:val="TOC2"/>
            <w:rPr>
              <w:ins w:id="74"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75"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"_Toc210641536"</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3.3</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Approach</w:t>
            </w:r>
            <w:r>
              <w:rPr>
                <w:noProof/>
                <w:webHidden/>
              </w:rPr>
              <w:tab/>
            </w:r>
            <w:r>
              <w:rPr>
                <w:noProof/>
                <w:webHidden/>
              </w:rPr>
              <w:fldChar w:fldCharType="begin"/>
            </w:r>
            <w:r>
              <w:rPr>
                <w:noProof/>
                <w:webHidden/>
              </w:rPr>
              <w:instrText xml:space="preserve"> PAGEREF _Toc210641536 \h </w:instrText>
            </w:r>
            <w:r>
              <w:rPr>
                <w:noProof/>
                <w:webHidden/>
              </w:rPr>
            </w:r>
            <w:r>
              <w:rPr>
                <w:noProof/>
                <w:webHidden/>
              </w:rPr>
              <w:fldChar w:fldCharType="separate"/>
            </w:r>
            <w:r>
              <w:rPr>
                <w:noProof/>
                <w:webHidden/>
              </w:rPr>
              <w:t>6</w:t>
            </w:r>
            <w:r>
              <w:rPr>
                <w:noProof/>
                <w:webHidden/>
              </w:rPr>
              <w:fldChar w:fldCharType="end"/>
            </w:r>
            <w:r w:rsidRPr="00E831D1">
              <w:rPr>
                <w:rStyle w:val="Hyperlink"/>
                <w:noProof/>
              </w:rPr>
              <w:fldChar w:fldCharType="end"/>
            </w:r>
          </w:ins>
        </w:p>
        <w:p w14:paraId="10D36CBD" w14:textId="3ABA9D04" w:rsidR="00EA50AF" w:rsidRDefault="00EA50AF">
          <w:pPr>
            <w:pStyle w:val="TOC2"/>
            <w:rPr>
              <w:ins w:id="76"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77"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"_Toc210641537"</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3.4</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Process Diagrams</w:t>
            </w:r>
            <w:r>
              <w:rPr>
                <w:noProof/>
                <w:webHidden/>
              </w:rPr>
              <w:tab/>
            </w:r>
            <w:r>
              <w:rPr>
                <w:noProof/>
                <w:webHidden/>
              </w:rPr>
              <w:fldChar w:fldCharType="begin"/>
            </w:r>
            <w:r>
              <w:rPr>
                <w:noProof/>
                <w:webHidden/>
              </w:rPr>
              <w:instrText xml:space="preserve"> PAGEREF _Toc210641537 \h </w:instrText>
            </w:r>
            <w:r>
              <w:rPr>
                <w:noProof/>
                <w:webHidden/>
              </w:rPr>
            </w:r>
            <w:r>
              <w:rPr>
                <w:noProof/>
                <w:webHidden/>
              </w:rPr>
              <w:fldChar w:fldCharType="separate"/>
            </w:r>
            <w:r>
              <w:rPr>
                <w:noProof/>
                <w:webHidden/>
              </w:rPr>
              <w:t>7</w:t>
            </w:r>
            <w:r>
              <w:rPr>
                <w:noProof/>
                <w:webHidden/>
              </w:rPr>
              <w:fldChar w:fldCharType="end"/>
            </w:r>
            <w:r w:rsidRPr="00E831D1">
              <w:rPr>
                <w:rStyle w:val="Hyperlink"/>
                <w:noProof/>
              </w:rPr>
              <w:fldChar w:fldCharType="end"/>
            </w:r>
          </w:ins>
        </w:p>
        <w:p w14:paraId="19FF3746" w14:textId="743312A3" w:rsidR="00EA50AF" w:rsidRDefault="00EA50AF">
          <w:pPr>
            <w:pStyle w:val="TOC2"/>
            <w:rPr>
              <w:ins w:id="78"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79"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"_Toc210641538"</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3.5</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Detailed Design</w:t>
            </w:r>
            <w:r>
              <w:rPr>
                <w:noProof/>
                <w:webHidden/>
              </w:rPr>
              <w:tab/>
            </w:r>
            <w:r>
              <w:rPr>
                <w:noProof/>
                <w:webHidden/>
              </w:rPr>
              <w:fldChar w:fldCharType="begin"/>
            </w:r>
            <w:r>
              <w:rPr>
                <w:noProof/>
                <w:webHidden/>
              </w:rPr>
              <w:instrText xml:space="preserve"> PAGEREF _Toc210641538 \h </w:instrText>
            </w:r>
            <w:r>
              <w:rPr>
                <w:noProof/>
                <w:webHidden/>
              </w:rPr>
            </w:r>
            <w:r>
              <w:rPr>
                <w:noProof/>
                <w:webHidden/>
              </w:rPr>
              <w:fldChar w:fldCharType="separate"/>
            </w:r>
            <w:r>
              <w:rPr>
                <w:noProof/>
                <w:webHidden/>
              </w:rPr>
              <w:t>8</w:t>
            </w:r>
            <w:r>
              <w:rPr>
                <w:noProof/>
                <w:webHidden/>
              </w:rPr>
              <w:fldChar w:fldCharType="end"/>
            </w:r>
            <w:r w:rsidRPr="00E831D1">
              <w:rPr>
                <w:rStyle w:val="Hyperlink"/>
                <w:noProof/>
              </w:rPr>
              <w:fldChar w:fldCharType="end"/>
            </w:r>
          </w:ins>
        </w:p>
        <w:p w14:paraId="6EF83D23" w14:textId="64ED4E1D" w:rsidR="00EA50AF" w:rsidRDefault="00EA50AF">
          <w:pPr>
            <w:pStyle w:val="TOC3"/>
            <w:tabs>
              <w:tab w:val="left" w:pos="1320"/>
              <w:tab w:val="right" w:leader="dot" w:pos="9810"/>
            </w:tabs>
            <w:rPr>
              <w:ins w:id="80" w:author="Joriel C Punzalan" w:date="2025-10-06T11:11:00Z" w16du:dateUtc="2025-10-06T03:11:00Z"/>
              <w:rFonts w:eastAsiaTheme="minorEastAsia"/>
              <w:noProof/>
              <w:kern w:val="2"/>
              <w:sz w:val="24"/>
              <w:szCs w:val="24"/>
              <w14:ligatures w14:val="standardContextual"/>
            </w:rPr>
          </w:pPr>
          <w:ins w:id="81"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"_Toc210641539"</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3.5.1</w:t>
            </w:r>
            <w:r>
              <w:rPr>
                <w:rFonts w:eastAsiaTheme="minorEastAsia"/>
                <w:noProof/>
                <w:kern w:val="2"/>
                <w:sz w:val="24"/>
                <w:szCs w:val="24"/>
                <w14:ligatures w14:val="standardContextual"/>
              </w:rPr>
              <w:tab/>
            </w:r>
            <w:r w:rsidRPr="00E831D1">
              <w:rPr>
                <w:rStyle w:val="Hyperlink"/>
                <w:noProof/>
              </w:rPr>
              <w:t>Design Component – VertexOne – VX Engage Customer Balance Extract Batch</w:t>
            </w:r>
            <w:r>
              <w:rPr>
                <w:noProof/>
                <w:webHidden/>
              </w:rPr>
              <w:tab/>
            </w:r>
            <w:r>
              <w:rPr>
                <w:noProof/>
                <w:webHidden/>
              </w:rPr>
              <w:fldChar w:fldCharType="begin"/>
            </w:r>
            <w:r>
              <w:rPr>
                <w:noProof/>
                <w:webHidden/>
              </w:rPr>
              <w:instrText xml:space="preserve"> PAGEREF _Toc210641539 \h </w:instrText>
            </w:r>
            <w:r>
              <w:rPr>
                <w:noProof/>
                <w:webHidden/>
              </w:rPr>
            </w:r>
            <w:r>
              <w:rPr>
                <w:noProof/>
                <w:webHidden/>
              </w:rPr>
              <w:fldChar w:fldCharType="separate"/>
            </w:r>
            <w:r>
              <w:rPr>
                <w:noProof/>
                <w:webHidden/>
              </w:rPr>
              <w:t>8</w:t>
            </w:r>
            <w:r>
              <w:rPr>
                <w:noProof/>
                <w:webHidden/>
              </w:rPr>
              <w:fldChar w:fldCharType="end"/>
            </w:r>
            <w:r w:rsidRPr="00E831D1">
              <w:rPr>
                <w:rStyle w:val="Hyperlink"/>
                <w:noProof/>
              </w:rPr>
              <w:fldChar w:fldCharType="end"/>
            </w:r>
          </w:ins>
        </w:p>
        <w:p w14:paraId="444E5735" w14:textId="26153E58" w:rsidR="00EA50AF" w:rsidRDefault="00EA50AF">
          <w:pPr>
            <w:pStyle w:val="TOC2"/>
            <w:rPr>
              <w:ins w:id="82"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83"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"_Toc210641540"</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3.6</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Custom Messages</w:t>
            </w:r>
            <w:r>
              <w:rPr>
                <w:noProof/>
                <w:webHidden/>
              </w:rPr>
              <w:tab/>
            </w:r>
            <w:r>
              <w:rPr>
                <w:noProof/>
                <w:webHidden/>
              </w:rPr>
              <w:fldChar w:fldCharType="begin"/>
            </w:r>
            <w:r>
              <w:rPr>
                <w:noProof/>
                <w:webHidden/>
              </w:rPr>
              <w:instrText xml:space="preserve"> PAGEREF _Toc210641540 \h </w:instrText>
            </w:r>
            <w:r>
              <w:rPr>
                <w:noProof/>
                <w:webHidden/>
              </w:rPr>
            </w:r>
            <w:r>
              <w:rPr>
                <w:noProof/>
                <w:webHidden/>
              </w:rPr>
              <w:fldChar w:fldCharType="separate"/>
            </w:r>
            <w:r>
              <w:rPr>
                <w:noProof/>
                <w:webHidden/>
              </w:rPr>
              <w:t>11</w:t>
            </w:r>
            <w:r>
              <w:rPr>
                <w:noProof/>
                <w:webHidden/>
              </w:rPr>
              <w:fldChar w:fldCharType="end"/>
            </w:r>
            <w:r w:rsidRPr="00E831D1">
              <w:rPr>
                <w:rStyle w:val="Hyperlink"/>
                <w:noProof/>
              </w:rPr>
              <w:fldChar w:fldCharType="end"/>
            </w:r>
          </w:ins>
        </w:p>
        <w:p w14:paraId="0C7470E3" w14:textId="248276E1" w:rsidR="00EA50AF" w:rsidRDefault="00EA50AF">
          <w:pPr>
            <w:pStyle w:val="TOC2"/>
            <w:rPr>
              <w:ins w:id="84"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85"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"_Toc210641541"</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3.7</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Testing Considerations</w:t>
            </w:r>
            <w:r>
              <w:rPr>
                <w:noProof/>
                <w:webHidden/>
              </w:rPr>
              <w:tab/>
            </w:r>
            <w:r>
              <w:rPr>
                <w:noProof/>
                <w:webHidden/>
              </w:rPr>
              <w:fldChar w:fldCharType="begin"/>
            </w:r>
            <w:r>
              <w:rPr>
                <w:noProof/>
                <w:webHidden/>
              </w:rPr>
              <w:instrText xml:space="preserve"> PAGEREF _Toc210641541 \h </w:instrText>
            </w:r>
            <w:r>
              <w:rPr>
                <w:noProof/>
                <w:webHidden/>
              </w:rPr>
            </w:r>
            <w:r>
              <w:rPr>
                <w:noProof/>
                <w:webHidden/>
              </w:rPr>
              <w:fldChar w:fldCharType="separate"/>
            </w:r>
            <w:r>
              <w:rPr>
                <w:noProof/>
                <w:webHidden/>
              </w:rPr>
              <w:t>11</w:t>
            </w:r>
            <w:r>
              <w:rPr>
                <w:noProof/>
                <w:webHidden/>
              </w:rPr>
              <w:fldChar w:fldCharType="end"/>
            </w:r>
            <w:r w:rsidRPr="00E831D1">
              <w:rPr>
                <w:rStyle w:val="Hyperlink"/>
                <w:noProof/>
              </w:rPr>
              <w:fldChar w:fldCharType="end"/>
            </w:r>
          </w:ins>
        </w:p>
        <w:p w14:paraId="6A1B65C4" w14:textId="6682BC14" w:rsidR="00EA50AF" w:rsidRDefault="00EA50AF">
          <w:pPr>
            <w:pStyle w:val="TOC1"/>
            <w:rPr>
              <w:ins w:id="86" w:author="Joriel C Punzalan" w:date="2025-10-06T11:11:00Z" w16du:dateUtc="2025-10-06T03:11:00Z"/>
              <w:rFonts w:asciiTheme="minorHAnsi" w:eastAsiaTheme="minorEastAsia" w:hAnsiTheme="minorHAnsi" w:cstheme="minorBidi"/>
              <w:b w:val="0"/>
              <w:noProof/>
              <w:color w:val="auto"/>
              <w:kern w:val="2"/>
              <w:szCs w:val="24"/>
              <w14:ligatures w14:val="standardContextual"/>
            </w:rPr>
          </w:pPr>
          <w:ins w:id="87"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"_Toc210641542"</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4</w:t>
            </w:r>
            <w:r>
              <w:rPr>
                <w:rFonts w:asciiTheme="minorHAnsi" w:eastAsiaTheme="minorEastAsia" w:hAnsiTheme="minorHAnsi" w:cstheme="minorBidi"/>
                <w:b w:val="0"/>
                <w:noProof/>
                <w:color w:val="auto"/>
                <w:kern w:val="2"/>
                <w:szCs w:val="24"/>
                <w14:ligatures w14:val="standardContextual"/>
              </w:rPr>
              <w:tab/>
            </w:r>
            <w:r w:rsidRPr="00E831D1">
              <w:rPr>
                <w:rStyle w:val="Hyperlink"/>
                <w:noProof/>
              </w:rPr>
              <w:t>Impact of Solution</w:t>
            </w:r>
            <w:r>
              <w:rPr>
                <w:noProof/>
                <w:webHidden/>
              </w:rPr>
              <w:tab/>
            </w:r>
            <w:r>
              <w:rPr>
                <w:noProof/>
                <w:webHidden/>
              </w:rPr>
              <w:fldChar w:fldCharType="begin"/>
            </w:r>
            <w:r>
              <w:rPr>
                <w:noProof/>
                <w:webHidden/>
              </w:rPr>
              <w:instrText xml:space="preserve"> PAGEREF _Toc210641542 \h </w:instrText>
            </w:r>
            <w:r>
              <w:rPr>
                <w:noProof/>
                <w:webHidden/>
              </w:rPr>
            </w:r>
            <w:r>
              <w:rPr>
                <w:noProof/>
                <w:webHidden/>
              </w:rPr>
              <w:fldChar w:fldCharType="separate"/>
            </w:r>
            <w:r>
              <w:rPr>
                <w:noProof/>
                <w:webHidden/>
              </w:rPr>
              <w:t>12</w:t>
            </w:r>
            <w:r>
              <w:rPr>
                <w:noProof/>
                <w:webHidden/>
              </w:rPr>
              <w:fldChar w:fldCharType="end"/>
            </w:r>
            <w:r w:rsidRPr="00E831D1">
              <w:rPr>
                <w:rStyle w:val="Hyperlink"/>
                <w:noProof/>
              </w:rPr>
              <w:fldChar w:fldCharType="end"/>
            </w:r>
          </w:ins>
        </w:p>
        <w:p w14:paraId="381BFDF9" w14:textId="12CD2834" w:rsidR="00EA50AF" w:rsidRDefault="00EA50AF">
          <w:pPr>
            <w:pStyle w:val="TOC2"/>
            <w:rPr>
              <w:ins w:id="88"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89"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"_Toc210641543"</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4.1</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Interdependencies</w:t>
            </w:r>
            <w:r>
              <w:rPr>
                <w:noProof/>
                <w:webHidden/>
              </w:rPr>
              <w:tab/>
            </w:r>
            <w:r>
              <w:rPr>
                <w:noProof/>
                <w:webHidden/>
              </w:rPr>
              <w:fldChar w:fldCharType="begin"/>
            </w:r>
            <w:r>
              <w:rPr>
                <w:noProof/>
                <w:webHidden/>
              </w:rPr>
              <w:instrText xml:space="preserve"> PAGEREF _Toc210641543 \h </w:instrText>
            </w:r>
            <w:r>
              <w:rPr>
                <w:noProof/>
                <w:webHidden/>
              </w:rPr>
            </w:r>
            <w:r>
              <w:rPr>
                <w:noProof/>
                <w:webHidden/>
              </w:rPr>
              <w:fldChar w:fldCharType="separate"/>
            </w:r>
            <w:r>
              <w:rPr>
                <w:noProof/>
                <w:webHidden/>
              </w:rPr>
              <w:t>12</w:t>
            </w:r>
            <w:r>
              <w:rPr>
                <w:noProof/>
                <w:webHidden/>
              </w:rPr>
              <w:fldChar w:fldCharType="end"/>
            </w:r>
            <w:r w:rsidRPr="00E831D1">
              <w:rPr>
                <w:rStyle w:val="Hyperlink"/>
                <w:noProof/>
              </w:rPr>
              <w:fldChar w:fldCharType="end"/>
            </w:r>
          </w:ins>
        </w:p>
        <w:p w14:paraId="24EB1745" w14:textId="0EF6C926" w:rsidR="00EA50AF" w:rsidRDefault="00EA50AF">
          <w:pPr>
            <w:pStyle w:val="TOC2"/>
            <w:rPr>
              <w:ins w:id="90"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91"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"_Toc210641544"</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4.2</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Conversion</w:t>
            </w:r>
            <w:r>
              <w:rPr>
                <w:noProof/>
                <w:webHidden/>
              </w:rPr>
              <w:tab/>
            </w:r>
            <w:r>
              <w:rPr>
                <w:noProof/>
                <w:webHidden/>
              </w:rPr>
              <w:fldChar w:fldCharType="begin"/>
            </w:r>
            <w:r>
              <w:rPr>
                <w:noProof/>
                <w:webHidden/>
              </w:rPr>
              <w:instrText xml:space="preserve"> PAGEREF _Toc210641544 \h </w:instrText>
            </w:r>
            <w:r>
              <w:rPr>
                <w:noProof/>
                <w:webHidden/>
              </w:rPr>
            </w:r>
            <w:r>
              <w:rPr>
                <w:noProof/>
                <w:webHidden/>
              </w:rPr>
              <w:fldChar w:fldCharType="separate"/>
            </w:r>
            <w:r>
              <w:rPr>
                <w:noProof/>
                <w:webHidden/>
              </w:rPr>
              <w:t>12</w:t>
            </w:r>
            <w:r>
              <w:rPr>
                <w:noProof/>
                <w:webHidden/>
              </w:rPr>
              <w:fldChar w:fldCharType="end"/>
            </w:r>
            <w:r w:rsidRPr="00E831D1">
              <w:rPr>
                <w:rStyle w:val="Hyperlink"/>
                <w:noProof/>
              </w:rPr>
              <w:fldChar w:fldCharType="end"/>
            </w:r>
          </w:ins>
        </w:p>
        <w:p w14:paraId="69E8756D" w14:textId="17937F4F" w:rsidR="00EA50AF" w:rsidRDefault="00EA50AF">
          <w:pPr>
            <w:pStyle w:val="TOC2"/>
            <w:rPr>
              <w:ins w:id="92"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93"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"_Toc210641545"</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4.3</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Interface</w:t>
            </w:r>
            <w:r>
              <w:rPr>
                <w:noProof/>
                <w:webHidden/>
              </w:rPr>
              <w:tab/>
            </w:r>
            <w:r>
              <w:rPr>
                <w:noProof/>
                <w:webHidden/>
              </w:rPr>
              <w:fldChar w:fldCharType="begin"/>
            </w:r>
            <w:r>
              <w:rPr>
                <w:noProof/>
                <w:webHidden/>
              </w:rPr>
              <w:instrText xml:space="preserve"> PAGEREF _Toc210641545 \h </w:instrText>
            </w:r>
            <w:r>
              <w:rPr>
                <w:noProof/>
                <w:webHidden/>
              </w:rPr>
            </w:r>
            <w:r>
              <w:rPr>
                <w:noProof/>
                <w:webHidden/>
              </w:rPr>
              <w:fldChar w:fldCharType="separate"/>
            </w:r>
            <w:r>
              <w:rPr>
                <w:noProof/>
                <w:webHidden/>
              </w:rPr>
              <w:t>12</w:t>
            </w:r>
            <w:r>
              <w:rPr>
                <w:noProof/>
                <w:webHidden/>
              </w:rPr>
              <w:fldChar w:fldCharType="end"/>
            </w:r>
            <w:r w:rsidRPr="00E831D1">
              <w:rPr>
                <w:rStyle w:val="Hyperlink"/>
                <w:noProof/>
              </w:rPr>
              <w:fldChar w:fldCharType="end"/>
            </w:r>
          </w:ins>
        </w:p>
        <w:p w14:paraId="15EDBBC1" w14:textId="43B47EDC" w:rsidR="00EA50AF" w:rsidRDefault="00EA50AF">
          <w:pPr>
            <w:pStyle w:val="TOC1"/>
            <w:rPr>
              <w:ins w:id="94" w:author="Joriel C Punzalan" w:date="2025-10-06T11:11:00Z" w16du:dateUtc="2025-10-06T03:11:00Z"/>
              <w:rFonts w:asciiTheme="minorHAnsi" w:eastAsiaTheme="minorEastAsia" w:hAnsiTheme="minorHAnsi" w:cstheme="minorBidi"/>
              <w:b w:val="0"/>
              <w:noProof/>
              <w:color w:val="auto"/>
              <w:kern w:val="2"/>
              <w:szCs w:val="24"/>
              <w14:ligatures w14:val="standardContextual"/>
            </w:rPr>
          </w:pPr>
          <w:ins w:id="95"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"_Toc210641546"</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5</w:t>
            </w:r>
            <w:r>
              <w:rPr>
                <w:rFonts w:asciiTheme="minorHAnsi" w:eastAsiaTheme="minorEastAsia" w:hAnsiTheme="minorHAnsi" w:cstheme="minorBidi"/>
                <w:b w:val="0"/>
                <w:noProof/>
                <w:color w:val="auto"/>
                <w:kern w:val="2"/>
                <w:szCs w:val="24"/>
                <w14:ligatures w14:val="standardContextual"/>
              </w:rPr>
              <w:tab/>
            </w:r>
            <w:r w:rsidRPr="00E831D1">
              <w:rPr>
                <w:rStyle w:val="Hyperlink"/>
                <w:noProof/>
              </w:rPr>
              <w:t>Tasks Summary</w:t>
            </w:r>
            <w:r>
              <w:rPr>
                <w:noProof/>
                <w:webHidden/>
              </w:rPr>
              <w:tab/>
            </w:r>
            <w:r>
              <w:rPr>
                <w:noProof/>
                <w:webHidden/>
              </w:rPr>
              <w:fldChar w:fldCharType="begin"/>
            </w:r>
            <w:r>
              <w:rPr>
                <w:noProof/>
                <w:webHidden/>
              </w:rPr>
              <w:instrText xml:space="preserve"> PAGEREF _Toc210641546 \h </w:instrText>
            </w:r>
            <w:r>
              <w:rPr>
                <w:noProof/>
                <w:webHidden/>
              </w:rPr>
            </w:r>
            <w:r>
              <w:rPr>
                <w:noProof/>
                <w:webHidden/>
              </w:rPr>
              <w:fldChar w:fldCharType="separate"/>
            </w:r>
            <w:r>
              <w:rPr>
                <w:noProof/>
                <w:webHidden/>
              </w:rPr>
              <w:t>13</w:t>
            </w:r>
            <w:r>
              <w:rPr>
                <w:noProof/>
                <w:webHidden/>
              </w:rPr>
              <w:fldChar w:fldCharType="end"/>
            </w:r>
            <w:r w:rsidRPr="00E831D1">
              <w:rPr>
                <w:rStyle w:val="Hyperlink"/>
                <w:noProof/>
              </w:rPr>
              <w:fldChar w:fldCharType="end"/>
            </w:r>
          </w:ins>
        </w:p>
        <w:p w14:paraId="5C4896D4" w14:textId="3363E795" w:rsidR="00EA50AF" w:rsidRDefault="00EA50AF">
          <w:pPr>
            <w:pStyle w:val="TOC2"/>
            <w:rPr>
              <w:ins w:id="96"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97"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"_Toc210641547"</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5.1</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Development Components</w:t>
            </w:r>
            <w:r>
              <w:rPr>
                <w:noProof/>
                <w:webHidden/>
              </w:rPr>
              <w:tab/>
            </w:r>
            <w:r>
              <w:rPr>
                <w:noProof/>
                <w:webHidden/>
              </w:rPr>
              <w:fldChar w:fldCharType="begin"/>
            </w:r>
            <w:r>
              <w:rPr>
                <w:noProof/>
                <w:webHidden/>
              </w:rPr>
              <w:instrText xml:space="preserve"> PAGEREF _Toc210641547 \h </w:instrText>
            </w:r>
            <w:r>
              <w:rPr>
                <w:noProof/>
                <w:webHidden/>
              </w:rPr>
            </w:r>
            <w:r>
              <w:rPr>
                <w:noProof/>
                <w:webHidden/>
              </w:rPr>
              <w:fldChar w:fldCharType="separate"/>
            </w:r>
            <w:r>
              <w:rPr>
                <w:noProof/>
                <w:webHidden/>
              </w:rPr>
              <w:t>13</w:t>
            </w:r>
            <w:r>
              <w:rPr>
                <w:noProof/>
                <w:webHidden/>
              </w:rPr>
              <w:fldChar w:fldCharType="end"/>
            </w:r>
            <w:r w:rsidRPr="00E831D1">
              <w:rPr>
                <w:rStyle w:val="Hyperlink"/>
                <w:noProof/>
              </w:rPr>
              <w:fldChar w:fldCharType="end"/>
            </w:r>
          </w:ins>
        </w:p>
        <w:p w14:paraId="67CF3A4D" w14:textId="21F946E8" w:rsidR="00EA50AF" w:rsidRDefault="00EA50AF">
          <w:pPr>
            <w:pStyle w:val="TOC2"/>
            <w:rPr>
              <w:ins w:id="98"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99"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"_Toc210641548"</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5.2</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EY Responsibilities</w:t>
            </w:r>
            <w:r>
              <w:rPr>
                <w:noProof/>
                <w:webHidden/>
              </w:rPr>
              <w:tab/>
            </w:r>
            <w:r>
              <w:rPr>
                <w:noProof/>
                <w:webHidden/>
              </w:rPr>
              <w:fldChar w:fldCharType="begin"/>
            </w:r>
            <w:r>
              <w:rPr>
                <w:noProof/>
                <w:webHidden/>
              </w:rPr>
              <w:instrText xml:space="preserve"> PAGEREF _Toc210641548 \h </w:instrText>
            </w:r>
            <w:r>
              <w:rPr>
                <w:noProof/>
                <w:webHidden/>
              </w:rPr>
            </w:r>
            <w:r>
              <w:rPr>
                <w:noProof/>
                <w:webHidden/>
              </w:rPr>
              <w:fldChar w:fldCharType="separate"/>
            </w:r>
            <w:r>
              <w:rPr>
                <w:noProof/>
                <w:webHidden/>
              </w:rPr>
              <w:t>13</w:t>
            </w:r>
            <w:r>
              <w:rPr>
                <w:noProof/>
                <w:webHidden/>
              </w:rPr>
              <w:fldChar w:fldCharType="end"/>
            </w:r>
            <w:r w:rsidRPr="00E831D1">
              <w:rPr>
                <w:rStyle w:val="Hyperlink"/>
                <w:noProof/>
              </w:rPr>
              <w:fldChar w:fldCharType="end"/>
            </w:r>
          </w:ins>
        </w:p>
        <w:p w14:paraId="13FC7C69" w14:textId="7B911A6E" w:rsidR="00EA50AF" w:rsidRDefault="00EA50AF">
          <w:pPr>
            <w:pStyle w:val="TOC2"/>
            <w:rPr>
              <w:ins w:id="100"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101"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"_Toc210641549"</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5.3</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Client Responsibilities</w:t>
            </w:r>
            <w:r>
              <w:rPr>
                <w:noProof/>
                <w:webHidden/>
              </w:rPr>
              <w:tab/>
            </w:r>
            <w:r>
              <w:rPr>
                <w:noProof/>
                <w:webHidden/>
              </w:rPr>
              <w:fldChar w:fldCharType="begin"/>
            </w:r>
            <w:r>
              <w:rPr>
                <w:noProof/>
                <w:webHidden/>
              </w:rPr>
              <w:instrText xml:space="preserve"> PAGEREF _Toc210641549 \h </w:instrText>
            </w:r>
            <w:r>
              <w:rPr>
                <w:noProof/>
                <w:webHidden/>
              </w:rPr>
            </w:r>
            <w:r>
              <w:rPr>
                <w:noProof/>
                <w:webHidden/>
              </w:rPr>
              <w:fldChar w:fldCharType="separate"/>
            </w:r>
            <w:r>
              <w:rPr>
                <w:noProof/>
                <w:webHidden/>
              </w:rPr>
              <w:t>13</w:t>
            </w:r>
            <w:r>
              <w:rPr>
                <w:noProof/>
                <w:webHidden/>
              </w:rPr>
              <w:fldChar w:fldCharType="end"/>
            </w:r>
            <w:r w:rsidRPr="00E831D1">
              <w:rPr>
                <w:rStyle w:val="Hyperlink"/>
                <w:noProof/>
              </w:rPr>
              <w:fldChar w:fldCharType="end"/>
            </w:r>
          </w:ins>
        </w:p>
        <w:p w14:paraId="583D72DA" w14:textId="61928485" w:rsidR="00EA50AF" w:rsidRDefault="00EA50AF">
          <w:pPr>
            <w:pStyle w:val="TOC1"/>
            <w:rPr>
              <w:ins w:id="102" w:author="Joriel C Punzalan" w:date="2025-10-06T11:11:00Z" w16du:dateUtc="2025-10-06T03:11:00Z"/>
              <w:rFonts w:asciiTheme="minorHAnsi" w:eastAsiaTheme="minorEastAsia" w:hAnsiTheme="minorHAnsi" w:cstheme="minorBidi"/>
              <w:b w:val="0"/>
              <w:noProof/>
              <w:color w:val="auto"/>
              <w:kern w:val="2"/>
              <w:szCs w:val="24"/>
              <w14:ligatures w14:val="standardContextual"/>
            </w:rPr>
          </w:pPr>
          <w:ins w:id="103"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"_Toc210641550"</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6</w:t>
            </w:r>
            <w:r>
              <w:rPr>
                <w:rFonts w:asciiTheme="minorHAnsi" w:eastAsiaTheme="minorEastAsia" w:hAnsiTheme="minorHAnsi" w:cstheme="minorBidi"/>
                <w:b w:val="0"/>
                <w:noProof/>
                <w:color w:val="auto"/>
                <w:kern w:val="2"/>
                <w:szCs w:val="24"/>
                <w14:ligatures w14:val="standardContextual"/>
              </w:rPr>
              <w:tab/>
            </w:r>
            <w:r w:rsidRPr="00E831D1">
              <w:rPr>
                <w:rStyle w:val="Hyperlink"/>
                <w:noProof/>
              </w:rPr>
              <w:t>Appendix</w:t>
            </w:r>
            <w:r>
              <w:rPr>
                <w:noProof/>
                <w:webHidden/>
              </w:rPr>
              <w:tab/>
            </w:r>
            <w:r>
              <w:rPr>
                <w:noProof/>
                <w:webHidden/>
              </w:rPr>
              <w:fldChar w:fldCharType="begin"/>
            </w:r>
            <w:r>
              <w:rPr>
                <w:noProof/>
                <w:webHidden/>
              </w:rPr>
              <w:instrText xml:space="preserve"> PAGEREF _Toc210641550 \h </w:instrText>
            </w:r>
            <w:r>
              <w:rPr>
                <w:noProof/>
                <w:webHidden/>
              </w:rPr>
            </w:r>
            <w:r>
              <w:rPr>
                <w:noProof/>
                <w:webHidden/>
              </w:rPr>
              <w:fldChar w:fldCharType="separate"/>
            </w:r>
            <w:r>
              <w:rPr>
                <w:noProof/>
                <w:webHidden/>
              </w:rPr>
              <w:t>14</w:t>
            </w:r>
            <w:r>
              <w:rPr>
                <w:noProof/>
                <w:webHidden/>
              </w:rPr>
              <w:fldChar w:fldCharType="end"/>
            </w:r>
            <w:r w:rsidRPr="00E831D1">
              <w:rPr>
                <w:rStyle w:val="Hyperlink"/>
                <w:noProof/>
              </w:rPr>
              <w:fldChar w:fldCharType="end"/>
            </w:r>
          </w:ins>
        </w:p>
        <w:p w14:paraId="486C0391" w14:textId="17F53306" w:rsidR="00EA50AF" w:rsidRDefault="00EA50AF">
          <w:pPr>
            <w:pStyle w:val="TOC2"/>
            <w:rPr>
              <w:ins w:id="104"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105"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"_Toc210641551"</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6.1</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Sample Output File</w:t>
            </w:r>
            <w:r>
              <w:rPr>
                <w:noProof/>
                <w:webHidden/>
              </w:rPr>
              <w:tab/>
            </w:r>
            <w:r>
              <w:rPr>
                <w:noProof/>
                <w:webHidden/>
              </w:rPr>
              <w:fldChar w:fldCharType="begin"/>
            </w:r>
            <w:r>
              <w:rPr>
                <w:noProof/>
                <w:webHidden/>
              </w:rPr>
              <w:instrText xml:space="preserve"> PAGEREF _Toc210641551 \h </w:instrText>
            </w:r>
            <w:r>
              <w:rPr>
                <w:noProof/>
                <w:webHidden/>
              </w:rPr>
            </w:r>
            <w:r>
              <w:rPr>
                <w:noProof/>
                <w:webHidden/>
              </w:rPr>
              <w:fldChar w:fldCharType="separate"/>
            </w:r>
            <w:r>
              <w:rPr>
                <w:noProof/>
                <w:webHidden/>
              </w:rPr>
              <w:t>14</w:t>
            </w:r>
            <w:r>
              <w:rPr>
                <w:noProof/>
                <w:webHidden/>
              </w:rPr>
              <w:fldChar w:fldCharType="end"/>
            </w:r>
            <w:r w:rsidRPr="00E831D1">
              <w:rPr>
                <w:rStyle w:val="Hyperlink"/>
                <w:noProof/>
              </w:rPr>
              <w:fldChar w:fldCharType="end"/>
            </w:r>
          </w:ins>
        </w:p>
        <w:p w14:paraId="72D19A81" w14:textId="590C66C7" w:rsidR="00EA50AF" w:rsidRDefault="00EA50AF">
          <w:pPr>
            <w:pStyle w:val="TOC2"/>
            <w:rPr>
              <w:ins w:id="106" w:author="Joriel C Punzalan" w:date="2025-10-06T11:11:00Z" w16du:dateUtc="2025-10-06T03:11:00Z"/>
              <w:rFonts w:asciiTheme="minorHAnsi" w:eastAsiaTheme="minorEastAsia" w:hAnsiTheme="minorHAnsi" w:cstheme="minorBidi"/>
              <w:noProof/>
              <w:color w:val="auto"/>
              <w:kern w:val="2"/>
              <w:sz w:val="24"/>
              <w:szCs w:val="24"/>
              <w14:ligatures w14:val="standardContextual"/>
            </w:rPr>
          </w:pPr>
          <w:ins w:id="107" w:author="Joriel C Punzalan" w:date="2025-10-06T11:11:00Z" w16du:dateUtc="2025-10-06T03:11:00Z">
            <w:r w:rsidRPr="00E831D1">
              <w:rPr>
                <w:rStyle w:val="Hyperlink"/>
                <w:noProof/>
              </w:rPr>
              <w:fldChar w:fldCharType="begin"/>
            </w:r>
            <w:r w:rsidRPr="00E831D1">
              <w:rPr>
                <w:rStyle w:val="Hyperlink"/>
                <w:noProof/>
              </w:rPr>
              <w:instrText xml:space="preserve"> </w:instrText>
            </w:r>
            <w:r>
              <w:rPr>
                <w:noProof/>
              </w:rPr>
              <w:instrText>HYPERLINK \l "_Toc210641552"</w:instrText>
            </w:r>
            <w:r w:rsidRPr="00E831D1">
              <w:rPr>
                <w:rStyle w:val="Hyperlink"/>
                <w:noProof/>
              </w:rPr>
              <w:instrText xml:space="preserve"> </w:instrText>
            </w:r>
            <w:r w:rsidRPr="00E831D1">
              <w:rPr>
                <w:rStyle w:val="Hyperlink"/>
                <w:noProof/>
              </w:rPr>
            </w:r>
            <w:r w:rsidRPr="00E831D1">
              <w:rPr>
                <w:rStyle w:val="Hyperlink"/>
                <w:noProof/>
              </w:rPr>
              <w:fldChar w:fldCharType="separate"/>
            </w:r>
            <w:r w:rsidRPr="00E831D1">
              <w:rPr>
                <w:rStyle w:val="Hyperlink"/>
                <w:noProof/>
              </w:rPr>
              <w:t>6.2</w:t>
            </w:r>
            <w:r>
              <w:rPr>
                <w:rFonts w:asciiTheme="minorHAnsi" w:eastAsiaTheme="minorEastAsia" w:hAnsiTheme="minorHAnsi" w:cstheme="minorBidi"/>
                <w:noProof/>
                <w:color w:val="auto"/>
                <w:kern w:val="2"/>
                <w:sz w:val="24"/>
                <w:szCs w:val="24"/>
                <w14:ligatures w14:val="standardContextual"/>
              </w:rPr>
              <w:tab/>
            </w:r>
            <w:r w:rsidRPr="00E831D1">
              <w:rPr>
                <w:rStyle w:val="Hyperlink"/>
                <w:noProof/>
              </w:rPr>
              <w:t>File Specifications</w:t>
            </w:r>
            <w:r>
              <w:rPr>
                <w:noProof/>
                <w:webHidden/>
              </w:rPr>
              <w:tab/>
            </w:r>
            <w:r>
              <w:rPr>
                <w:noProof/>
                <w:webHidden/>
              </w:rPr>
              <w:fldChar w:fldCharType="begin"/>
            </w:r>
            <w:r>
              <w:rPr>
                <w:noProof/>
                <w:webHidden/>
              </w:rPr>
              <w:instrText xml:space="preserve"> PAGEREF _Toc210641552 \h </w:instrText>
            </w:r>
            <w:r>
              <w:rPr>
                <w:noProof/>
                <w:webHidden/>
              </w:rPr>
            </w:r>
            <w:r>
              <w:rPr>
                <w:noProof/>
                <w:webHidden/>
              </w:rPr>
              <w:fldChar w:fldCharType="separate"/>
            </w:r>
            <w:r>
              <w:rPr>
                <w:noProof/>
                <w:webHidden/>
              </w:rPr>
              <w:t>14</w:t>
            </w:r>
            <w:r>
              <w:rPr>
                <w:noProof/>
                <w:webHidden/>
              </w:rPr>
              <w:fldChar w:fldCharType="end"/>
            </w:r>
            <w:r w:rsidRPr="00E831D1">
              <w:rPr>
                <w:rStyle w:val="Hyperlink"/>
                <w:noProof/>
              </w:rPr>
              <w:fldChar w:fldCharType="end"/>
            </w:r>
          </w:ins>
        </w:p>
        <w:p w14:paraId="0793DF09" w14:textId="6E2135FB" w:rsidR="00CC2EBF" w:rsidDel="002D27EB" w:rsidRDefault="00CC2EBF">
          <w:pPr>
            <w:pStyle w:val="TOC1"/>
            <w:rPr>
              <w:del w:id="108" w:author="Joriel C Punzalan" w:date="2025-10-06T11:06:00Z" w16du:dateUtc="2025-10-06T03:06:00Z"/>
              <w:rFonts w:asciiTheme="minorHAnsi" w:eastAsiaTheme="minorEastAsia" w:hAnsiTheme="minorHAnsi" w:cstheme="minorBidi"/>
              <w:b w:val="0"/>
              <w:noProof/>
              <w:color w:val="auto"/>
              <w:kern w:val="2"/>
              <w:szCs w:val="24"/>
              <w14:ligatures w14:val="standardContextual"/>
            </w:rPr>
          </w:pPr>
          <w:del w:id="109" w:author="Joriel C Punzalan" w:date="2025-10-06T11:06:00Z" w16du:dateUtc="2025-10-06T03:06:00Z">
            <w:r w:rsidRPr="002D27EB" w:rsidDel="002D27EB">
              <w:rPr>
                <w:noProof/>
                <w:rPrChange w:id="110" w:author="Joriel C Punzalan" w:date="2025-10-06T11:06:00Z" w16du:dateUtc="2025-10-06T03:06:00Z">
                  <w:rPr>
                    <w:rStyle w:val="Hyperlink"/>
                    <w:noProof/>
                  </w:rPr>
                </w:rPrChange>
              </w:rPr>
              <w:delText>1</w:delText>
            </w:r>
            <w:r w:rsidDel="002D27EB">
              <w:rPr>
                <w:rFonts w:asciiTheme="minorHAnsi" w:eastAsiaTheme="minorEastAsia" w:hAnsiTheme="minorHAnsi" w:cstheme="minorBidi"/>
                <w:b w:val="0"/>
                <w:noProof/>
                <w:color w:val="auto"/>
                <w:kern w:val="2"/>
                <w:szCs w:val="24"/>
                <w14:ligatures w14:val="standardContextual"/>
              </w:rPr>
              <w:tab/>
            </w:r>
            <w:r w:rsidRPr="002D27EB" w:rsidDel="002D27EB">
              <w:rPr>
                <w:noProof/>
                <w:rPrChange w:id="111" w:author="Joriel C Punzalan" w:date="2025-10-06T11:06:00Z" w16du:dateUtc="2025-10-06T03:06:00Z">
                  <w:rPr>
                    <w:rStyle w:val="Hyperlink"/>
                    <w:noProof/>
                  </w:rPr>
                </w:rPrChange>
              </w:rPr>
              <w:delText>Document Control</w:delText>
            </w:r>
            <w:r w:rsidDel="002D27EB">
              <w:rPr>
                <w:noProof/>
                <w:webHidden/>
              </w:rPr>
              <w:tab/>
              <w:delText>2</w:delText>
            </w:r>
          </w:del>
        </w:p>
        <w:p w14:paraId="4EE019A3" w14:textId="221B1AB4" w:rsidR="00CC2EBF" w:rsidDel="002D27EB" w:rsidRDefault="00CC2EBF">
          <w:pPr>
            <w:pStyle w:val="TOC2"/>
            <w:rPr>
              <w:del w:id="112"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113" w:author="Joriel C Punzalan" w:date="2025-10-06T11:06:00Z" w16du:dateUtc="2025-10-06T03:06:00Z">
            <w:r w:rsidRPr="002D27EB" w:rsidDel="002D27EB">
              <w:rPr>
                <w:noProof/>
                <w:rPrChange w:id="114" w:author="Joriel C Punzalan" w:date="2025-10-06T11:06:00Z" w16du:dateUtc="2025-10-06T03:06:00Z">
                  <w:rPr>
                    <w:rStyle w:val="Hyperlink"/>
                    <w:noProof/>
                  </w:rPr>
                </w:rPrChange>
              </w:rPr>
              <w:delText>1.1</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115" w:author="Joriel C Punzalan" w:date="2025-10-06T11:06:00Z" w16du:dateUtc="2025-10-06T03:06:00Z">
                  <w:rPr>
                    <w:rStyle w:val="Hyperlink"/>
                    <w:noProof/>
                  </w:rPr>
                </w:rPrChange>
              </w:rPr>
              <w:delText>Change Record</w:delText>
            </w:r>
            <w:r w:rsidDel="002D27EB">
              <w:rPr>
                <w:noProof/>
                <w:webHidden/>
              </w:rPr>
              <w:tab/>
              <w:delText>2</w:delText>
            </w:r>
          </w:del>
        </w:p>
        <w:p w14:paraId="064452FE" w14:textId="6710276C" w:rsidR="00CC2EBF" w:rsidDel="002D27EB" w:rsidRDefault="00CC2EBF">
          <w:pPr>
            <w:pStyle w:val="TOC2"/>
            <w:rPr>
              <w:del w:id="116"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117" w:author="Joriel C Punzalan" w:date="2025-10-06T11:06:00Z" w16du:dateUtc="2025-10-06T03:06:00Z">
            <w:r w:rsidRPr="002D27EB" w:rsidDel="002D27EB">
              <w:rPr>
                <w:noProof/>
                <w:rPrChange w:id="118" w:author="Joriel C Punzalan" w:date="2025-10-06T11:06:00Z" w16du:dateUtc="2025-10-06T03:06:00Z">
                  <w:rPr>
                    <w:rStyle w:val="Hyperlink"/>
                    <w:noProof/>
                  </w:rPr>
                </w:rPrChange>
              </w:rPr>
              <w:delText>1.2</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119" w:author="Joriel C Punzalan" w:date="2025-10-06T11:06:00Z" w16du:dateUtc="2025-10-06T03:06:00Z">
                  <w:rPr>
                    <w:rStyle w:val="Hyperlink"/>
                    <w:noProof/>
                  </w:rPr>
                </w:rPrChange>
              </w:rPr>
              <w:delText>Reviewers</w:delText>
            </w:r>
            <w:r w:rsidDel="002D27EB">
              <w:rPr>
                <w:noProof/>
                <w:webHidden/>
              </w:rPr>
              <w:tab/>
              <w:delText>2</w:delText>
            </w:r>
          </w:del>
        </w:p>
        <w:p w14:paraId="06308669" w14:textId="103ED17F" w:rsidR="00CC2EBF" w:rsidDel="002D27EB" w:rsidRDefault="00CC2EBF">
          <w:pPr>
            <w:pStyle w:val="TOC2"/>
            <w:rPr>
              <w:del w:id="120"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121" w:author="Joriel C Punzalan" w:date="2025-10-06T11:06:00Z" w16du:dateUtc="2025-10-06T03:06:00Z">
            <w:r w:rsidRPr="002D27EB" w:rsidDel="002D27EB">
              <w:rPr>
                <w:noProof/>
                <w:rPrChange w:id="122" w:author="Joriel C Punzalan" w:date="2025-10-06T11:06:00Z" w16du:dateUtc="2025-10-06T03:06:00Z">
                  <w:rPr>
                    <w:rStyle w:val="Hyperlink"/>
                    <w:noProof/>
                  </w:rPr>
                </w:rPrChange>
              </w:rPr>
              <w:delText>1.3</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123" w:author="Joriel C Punzalan" w:date="2025-10-06T11:06:00Z" w16du:dateUtc="2025-10-06T03:06:00Z">
                  <w:rPr>
                    <w:rStyle w:val="Hyperlink"/>
                    <w:noProof/>
                  </w:rPr>
                </w:rPrChange>
              </w:rPr>
              <w:delText>Distribution</w:delText>
            </w:r>
            <w:r w:rsidDel="002D27EB">
              <w:rPr>
                <w:noProof/>
                <w:webHidden/>
              </w:rPr>
              <w:tab/>
              <w:delText>2</w:delText>
            </w:r>
          </w:del>
        </w:p>
        <w:p w14:paraId="0EA11D19" w14:textId="0C69C412" w:rsidR="00CC2EBF" w:rsidDel="002D27EB" w:rsidRDefault="00CC2EBF">
          <w:pPr>
            <w:pStyle w:val="TOC2"/>
            <w:rPr>
              <w:del w:id="124"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125" w:author="Joriel C Punzalan" w:date="2025-10-06T11:06:00Z" w16du:dateUtc="2025-10-06T03:06:00Z">
            <w:r w:rsidRPr="002D27EB" w:rsidDel="002D27EB">
              <w:rPr>
                <w:noProof/>
                <w:rPrChange w:id="126" w:author="Joriel C Punzalan" w:date="2025-10-06T11:06:00Z" w16du:dateUtc="2025-10-06T03:06:00Z">
                  <w:rPr>
                    <w:rStyle w:val="Hyperlink"/>
                    <w:noProof/>
                  </w:rPr>
                </w:rPrChange>
              </w:rPr>
              <w:delText>1.4</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127" w:author="Joriel C Punzalan" w:date="2025-10-06T11:06:00Z" w16du:dateUtc="2025-10-06T03:06:00Z">
                  <w:rPr>
                    <w:rStyle w:val="Hyperlink"/>
                    <w:noProof/>
                  </w:rPr>
                </w:rPrChange>
              </w:rPr>
              <w:delText>Approved By</w:delText>
            </w:r>
            <w:r w:rsidDel="002D27EB">
              <w:rPr>
                <w:noProof/>
                <w:webHidden/>
              </w:rPr>
              <w:tab/>
              <w:delText>2</w:delText>
            </w:r>
          </w:del>
        </w:p>
        <w:p w14:paraId="55E60F56" w14:textId="39816067" w:rsidR="00CC2EBF" w:rsidDel="002D27EB" w:rsidRDefault="00CC2EBF">
          <w:pPr>
            <w:pStyle w:val="TOC2"/>
            <w:rPr>
              <w:del w:id="128"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129" w:author="Joriel C Punzalan" w:date="2025-10-06T11:06:00Z" w16du:dateUtc="2025-10-06T03:06:00Z">
            <w:r w:rsidRPr="002D27EB" w:rsidDel="002D27EB">
              <w:rPr>
                <w:noProof/>
                <w:rPrChange w:id="130" w:author="Joriel C Punzalan" w:date="2025-10-06T11:06:00Z" w16du:dateUtc="2025-10-06T03:06:00Z">
                  <w:rPr>
                    <w:rStyle w:val="Hyperlink"/>
                    <w:noProof/>
                  </w:rPr>
                </w:rPrChange>
              </w:rPr>
              <w:delText>1.5</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131" w:author="Joriel C Punzalan" w:date="2025-10-06T11:06:00Z" w16du:dateUtc="2025-10-06T03:06:00Z">
                  <w:rPr>
                    <w:rStyle w:val="Hyperlink"/>
                    <w:noProof/>
                  </w:rPr>
                </w:rPrChange>
              </w:rPr>
              <w:delText>Related Documents</w:delText>
            </w:r>
            <w:r w:rsidDel="002D27EB">
              <w:rPr>
                <w:noProof/>
                <w:webHidden/>
              </w:rPr>
              <w:tab/>
              <w:delText>2</w:delText>
            </w:r>
          </w:del>
        </w:p>
        <w:p w14:paraId="75E74C7A" w14:textId="1FFD572A" w:rsidR="00CC2EBF" w:rsidDel="002D27EB" w:rsidRDefault="00CC2EBF">
          <w:pPr>
            <w:pStyle w:val="TOC1"/>
            <w:rPr>
              <w:del w:id="132" w:author="Joriel C Punzalan" w:date="2025-10-06T11:06:00Z" w16du:dateUtc="2025-10-06T03:06:00Z"/>
              <w:rFonts w:asciiTheme="minorHAnsi" w:eastAsiaTheme="minorEastAsia" w:hAnsiTheme="minorHAnsi" w:cstheme="minorBidi"/>
              <w:b w:val="0"/>
              <w:noProof/>
              <w:color w:val="auto"/>
              <w:kern w:val="2"/>
              <w:szCs w:val="24"/>
              <w14:ligatures w14:val="standardContextual"/>
            </w:rPr>
          </w:pPr>
          <w:del w:id="133" w:author="Joriel C Punzalan" w:date="2025-10-06T11:06:00Z" w16du:dateUtc="2025-10-06T03:06:00Z">
            <w:r w:rsidRPr="002D27EB" w:rsidDel="002D27EB">
              <w:rPr>
                <w:noProof/>
                <w:rPrChange w:id="134" w:author="Joriel C Punzalan" w:date="2025-10-06T11:06:00Z" w16du:dateUtc="2025-10-06T03:06:00Z">
                  <w:rPr>
                    <w:rStyle w:val="Hyperlink"/>
                    <w:noProof/>
                  </w:rPr>
                </w:rPrChange>
              </w:rPr>
              <w:delText>2</w:delText>
            </w:r>
            <w:r w:rsidDel="002D27EB">
              <w:rPr>
                <w:rFonts w:asciiTheme="minorHAnsi" w:eastAsiaTheme="minorEastAsia" w:hAnsiTheme="minorHAnsi" w:cstheme="minorBidi"/>
                <w:b w:val="0"/>
                <w:noProof/>
                <w:color w:val="auto"/>
                <w:kern w:val="2"/>
                <w:szCs w:val="24"/>
                <w14:ligatures w14:val="standardContextual"/>
              </w:rPr>
              <w:tab/>
            </w:r>
            <w:r w:rsidRPr="002D27EB" w:rsidDel="002D27EB">
              <w:rPr>
                <w:noProof/>
                <w:rPrChange w:id="135" w:author="Joriel C Punzalan" w:date="2025-10-06T11:06:00Z" w16du:dateUtc="2025-10-06T03:06:00Z">
                  <w:rPr>
                    <w:rStyle w:val="Hyperlink"/>
                    <w:noProof/>
                  </w:rPr>
                </w:rPrChange>
              </w:rPr>
              <w:delText>CM073 – Send Account Balances To VX Engage</w:delText>
            </w:r>
            <w:r w:rsidDel="002D27EB">
              <w:rPr>
                <w:noProof/>
                <w:webHidden/>
              </w:rPr>
              <w:tab/>
              <w:delText>4</w:delText>
            </w:r>
          </w:del>
        </w:p>
        <w:p w14:paraId="456DD649" w14:textId="338E473E" w:rsidR="00CC2EBF" w:rsidDel="002D27EB" w:rsidRDefault="00CC2EBF">
          <w:pPr>
            <w:pStyle w:val="TOC2"/>
            <w:rPr>
              <w:del w:id="136"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137" w:author="Joriel C Punzalan" w:date="2025-10-06T11:06:00Z" w16du:dateUtc="2025-10-06T03:06:00Z">
            <w:r w:rsidRPr="002D27EB" w:rsidDel="002D27EB">
              <w:rPr>
                <w:noProof/>
                <w:rPrChange w:id="138" w:author="Joriel C Punzalan" w:date="2025-10-06T11:06:00Z" w16du:dateUtc="2025-10-06T03:06:00Z">
                  <w:rPr>
                    <w:rStyle w:val="Hyperlink"/>
                    <w:noProof/>
                  </w:rPr>
                </w:rPrChange>
              </w:rPr>
              <w:delText>2.1</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139" w:author="Joriel C Punzalan" w:date="2025-10-06T11:06:00Z" w16du:dateUtc="2025-10-06T03:06:00Z">
                  <w:rPr>
                    <w:rStyle w:val="Hyperlink"/>
                    <w:noProof/>
                  </w:rPr>
                </w:rPrChange>
              </w:rPr>
              <w:delText>Business Process Description</w:delText>
            </w:r>
            <w:r w:rsidDel="002D27EB">
              <w:rPr>
                <w:noProof/>
                <w:webHidden/>
              </w:rPr>
              <w:tab/>
              <w:delText>4</w:delText>
            </w:r>
          </w:del>
        </w:p>
        <w:p w14:paraId="21C29300" w14:textId="50A475CE" w:rsidR="00CC2EBF" w:rsidDel="002D27EB" w:rsidRDefault="00CC2EBF">
          <w:pPr>
            <w:pStyle w:val="TOC2"/>
            <w:rPr>
              <w:del w:id="140"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141" w:author="Joriel C Punzalan" w:date="2025-10-06T11:06:00Z" w16du:dateUtc="2025-10-06T03:06:00Z">
            <w:r w:rsidRPr="002D27EB" w:rsidDel="002D27EB">
              <w:rPr>
                <w:noProof/>
                <w:rPrChange w:id="142" w:author="Joriel C Punzalan" w:date="2025-10-06T11:06:00Z" w16du:dateUtc="2025-10-06T03:06:00Z">
                  <w:rPr>
                    <w:rStyle w:val="Hyperlink"/>
                    <w:noProof/>
                  </w:rPr>
                </w:rPrChange>
              </w:rPr>
              <w:delText>2.2</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143" w:author="Joriel C Punzalan" w:date="2025-10-06T11:06:00Z" w16du:dateUtc="2025-10-06T03:06:00Z">
                  <w:rPr>
                    <w:rStyle w:val="Hyperlink"/>
                    <w:noProof/>
                  </w:rPr>
                </w:rPrChange>
              </w:rPr>
              <w:delText>Business Requirements</w:delText>
            </w:r>
            <w:r w:rsidDel="002D27EB">
              <w:rPr>
                <w:noProof/>
                <w:webHidden/>
              </w:rPr>
              <w:tab/>
              <w:delText>4</w:delText>
            </w:r>
          </w:del>
        </w:p>
        <w:p w14:paraId="408E30BB" w14:textId="5CB995CC" w:rsidR="00CC2EBF" w:rsidDel="002D27EB" w:rsidRDefault="00CC2EBF">
          <w:pPr>
            <w:pStyle w:val="TOC2"/>
            <w:rPr>
              <w:del w:id="144"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145" w:author="Joriel C Punzalan" w:date="2025-10-06T11:06:00Z" w16du:dateUtc="2025-10-06T03:06:00Z">
            <w:r w:rsidRPr="002D27EB" w:rsidDel="002D27EB">
              <w:rPr>
                <w:noProof/>
                <w:rPrChange w:id="146" w:author="Joriel C Punzalan" w:date="2025-10-06T11:06:00Z" w16du:dateUtc="2025-10-06T03:06:00Z">
                  <w:rPr>
                    <w:rStyle w:val="Hyperlink"/>
                    <w:noProof/>
                  </w:rPr>
                </w:rPrChange>
              </w:rPr>
              <w:delText>2.3</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147" w:author="Joriel C Punzalan" w:date="2025-10-06T11:06:00Z" w16du:dateUtc="2025-10-06T03:06:00Z">
                  <w:rPr>
                    <w:rStyle w:val="Hyperlink"/>
                    <w:noProof/>
                  </w:rPr>
                </w:rPrChange>
              </w:rPr>
              <w:delText>Risks and Limitations</w:delText>
            </w:r>
            <w:r w:rsidDel="002D27EB">
              <w:rPr>
                <w:noProof/>
                <w:webHidden/>
              </w:rPr>
              <w:tab/>
              <w:delText>4</w:delText>
            </w:r>
          </w:del>
        </w:p>
        <w:p w14:paraId="29F04596" w14:textId="675550B5" w:rsidR="00CC2EBF" w:rsidDel="002D27EB" w:rsidRDefault="00CC2EBF">
          <w:pPr>
            <w:pStyle w:val="TOC2"/>
            <w:rPr>
              <w:del w:id="148"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149" w:author="Joriel C Punzalan" w:date="2025-10-06T11:06:00Z" w16du:dateUtc="2025-10-06T03:06:00Z">
            <w:r w:rsidRPr="002D27EB" w:rsidDel="002D27EB">
              <w:rPr>
                <w:noProof/>
                <w:rPrChange w:id="150" w:author="Joriel C Punzalan" w:date="2025-10-06T11:06:00Z" w16du:dateUtc="2025-10-06T03:06:00Z">
                  <w:rPr>
                    <w:rStyle w:val="Hyperlink"/>
                    <w:noProof/>
                  </w:rPr>
                </w:rPrChange>
              </w:rPr>
              <w:delText>2.4</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151" w:author="Joriel C Punzalan" w:date="2025-10-06T11:06:00Z" w16du:dateUtc="2025-10-06T03:06:00Z">
                  <w:rPr>
                    <w:rStyle w:val="Hyperlink"/>
                    <w:noProof/>
                  </w:rPr>
                </w:rPrChange>
              </w:rPr>
              <w:delText>Assumptions</w:delText>
            </w:r>
            <w:r w:rsidDel="002D27EB">
              <w:rPr>
                <w:noProof/>
                <w:webHidden/>
              </w:rPr>
              <w:tab/>
              <w:delText>4</w:delText>
            </w:r>
          </w:del>
        </w:p>
        <w:p w14:paraId="01AA4232" w14:textId="75191948" w:rsidR="00CC2EBF" w:rsidDel="002D27EB" w:rsidRDefault="00CC2EBF">
          <w:pPr>
            <w:pStyle w:val="TOC1"/>
            <w:rPr>
              <w:del w:id="152" w:author="Joriel C Punzalan" w:date="2025-10-06T11:06:00Z" w16du:dateUtc="2025-10-06T03:06:00Z"/>
              <w:rFonts w:asciiTheme="minorHAnsi" w:eastAsiaTheme="minorEastAsia" w:hAnsiTheme="minorHAnsi" w:cstheme="minorBidi"/>
              <w:b w:val="0"/>
              <w:noProof/>
              <w:color w:val="auto"/>
              <w:kern w:val="2"/>
              <w:szCs w:val="24"/>
              <w14:ligatures w14:val="standardContextual"/>
            </w:rPr>
          </w:pPr>
          <w:del w:id="153" w:author="Joriel C Punzalan" w:date="2025-10-06T11:06:00Z" w16du:dateUtc="2025-10-06T03:06:00Z">
            <w:r w:rsidRPr="002D27EB" w:rsidDel="002D27EB">
              <w:rPr>
                <w:noProof/>
                <w:rPrChange w:id="154" w:author="Joriel C Punzalan" w:date="2025-10-06T11:06:00Z" w16du:dateUtc="2025-10-06T03:06:00Z">
                  <w:rPr>
                    <w:rStyle w:val="Hyperlink"/>
                    <w:noProof/>
                  </w:rPr>
                </w:rPrChange>
              </w:rPr>
              <w:delText>3</w:delText>
            </w:r>
            <w:r w:rsidDel="002D27EB">
              <w:rPr>
                <w:rFonts w:asciiTheme="minorHAnsi" w:eastAsiaTheme="minorEastAsia" w:hAnsiTheme="minorHAnsi" w:cstheme="minorBidi"/>
                <w:b w:val="0"/>
                <w:noProof/>
                <w:color w:val="auto"/>
                <w:kern w:val="2"/>
                <w:szCs w:val="24"/>
                <w14:ligatures w14:val="standardContextual"/>
              </w:rPr>
              <w:tab/>
            </w:r>
            <w:r w:rsidRPr="002D27EB" w:rsidDel="002D27EB">
              <w:rPr>
                <w:noProof/>
                <w:rPrChange w:id="155" w:author="Joriel C Punzalan" w:date="2025-10-06T11:06:00Z" w16du:dateUtc="2025-10-06T03:06:00Z">
                  <w:rPr>
                    <w:rStyle w:val="Hyperlink"/>
                    <w:noProof/>
                  </w:rPr>
                </w:rPrChange>
              </w:rPr>
              <w:delText>Solution</w:delText>
            </w:r>
            <w:r w:rsidDel="002D27EB">
              <w:rPr>
                <w:noProof/>
                <w:webHidden/>
              </w:rPr>
              <w:tab/>
              <w:delText>5</w:delText>
            </w:r>
          </w:del>
        </w:p>
        <w:p w14:paraId="7BBA1C34" w14:textId="3CF8B38D" w:rsidR="00CC2EBF" w:rsidDel="002D27EB" w:rsidRDefault="00CC2EBF">
          <w:pPr>
            <w:pStyle w:val="TOC2"/>
            <w:rPr>
              <w:del w:id="156"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157" w:author="Joriel C Punzalan" w:date="2025-10-06T11:06:00Z" w16du:dateUtc="2025-10-06T03:06:00Z">
            <w:r w:rsidRPr="002D27EB" w:rsidDel="002D27EB">
              <w:rPr>
                <w:noProof/>
                <w:rPrChange w:id="158" w:author="Joriel C Punzalan" w:date="2025-10-06T11:06:00Z" w16du:dateUtc="2025-10-06T03:06:00Z">
                  <w:rPr>
                    <w:rStyle w:val="Hyperlink"/>
                    <w:noProof/>
                  </w:rPr>
                </w:rPrChange>
              </w:rPr>
              <w:delText>3.1</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159" w:author="Joriel C Punzalan" w:date="2025-10-06T11:06:00Z" w16du:dateUtc="2025-10-06T03:06:00Z">
                  <w:rPr>
                    <w:rStyle w:val="Hyperlink"/>
                    <w:noProof/>
                  </w:rPr>
                </w:rPrChange>
              </w:rPr>
              <w:delText>Design Overview</w:delText>
            </w:r>
            <w:r w:rsidDel="002D27EB">
              <w:rPr>
                <w:noProof/>
                <w:webHidden/>
              </w:rPr>
              <w:tab/>
              <w:delText>5</w:delText>
            </w:r>
          </w:del>
        </w:p>
        <w:p w14:paraId="2DD8DEE5" w14:textId="0286A3FC" w:rsidR="00CC2EBF" w:rsidDel="002D27EB" w:rsidRDefault="00CC2EBF">
          <w:pPr>
            <w:pStyle w:val="TOC2"/>
            <w:rPr>
              <w:del w:id="160"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161" w:author="Joriel C Punzalan" w:date="2025-10-06T11:06:00Z" w16du:dateUtc="2025-10-06T03:06:00Z">
            <w:r w:rsidRPr="002D27EB" w:rsidDel="002D27EB">
              <w:rPr>
                <w:noProof/>
                <w:rPrChange w:id="162" w:author="Joriel C Punzalan" w:date="2025-10-06T11:06:00Z" w16du:dateUtc="2025-10-06T03:06:00Z">
                  <w:rPr>
                    <w:rStyle w:val="Hyperlink"/>
                    <w:noProof/>
                  </w:rPr>
                </w:rPrChange>
              </w:rPr>
              <w:delText>3.2</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163" w:author="Joriel C Punzalan" w:date="2025-10-06T11:06:00Z" w16du:dateUtc="2025-10-06T03:06:00Z">
                  <w:rPr>
                    <w:rStyle w:val="Hyperlink"/>
                    <w:noProof/>
                  </w:rPr>
                </w:rPrChange>
              </w:rPr>
              <w:delText>Triggers</w:delText>
            </w:r>
            <w:r w:rsidDel="002D27EB">
              <w:rPr>
                <w:noProof/>
                <w:webHidden/>
              </w:rPr>
              <w:tab/>
              <w:delText>5</w:delText>
            </w:r>
          </w:del>
        </w:p>
        <w:p w14:paraId="73EBBAB3" w14:textId="209684EE" w:rsidR="00CC2EBF" w:rsidDel="002D27EB" w:rsidRDefault="00CC2EBF">
          <w:pPr>
            <w:pStyle w:val="TOC2"/>
            <w:rPr>
              <w:del w:id="164"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165" w:author="Joriel C Punzalan" w:date="2025-10-06T11:06:00Z" w16du:dateUtc="2025-10-06T03:06:00Z">
            <w:r w:rsidRPr="002D27EB" w:rsidDel="002D27EB">
              <w:rPr>
                <w:noProof/>
                <w:rPrChange w:id="166" w:author="Joriel C Punzalan" w:date="2025-10-06T11:06:00Z" w16du:dateUtc="2025-10-06T03:06:00Z">
                  <w:rPr>
                    <w:rStyle w:val="Hyperlink"/>
                    <w:noProof/>
                  </w:rPr>
                </w:rPrChange>
              </w:rPr>
              <w:delText>3.3</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167" w:author="Joriel C Punzalan" w:date="2025-10-06T11:06:00Z" w16du:dateUtc="2025-10-06T03:06:00Z">
                  <w:rPr>
                    <w:rStyle w:val="Hyperlink"/>
                    <w:noProof/>
                  </w:rPr>
                </w:rPrChange>
              </w:rPr>
              <w:delText>Approach</w:delText>
            </w:r>
            <w:r w:rsidDel="002D27EB">
              <w:rPr>
                <w:noProof/>
                <w:webHidden/>
              </w:rPr>
              <w:tab/>
              <w:delText>5</w:delText>
            </w:r>
          </w:del>
        </w:p>
        <w:p w14:paraId="3566581E" w14:textId="33CCF47E" w:rsidR="00CC2EBF" w:rsidDel="002D27EB" w:rsidRDefault="00CC2EBF">
          <w:pPr>
            <w:pStyle w:val="TOC2"/>
            <w:rPr>
              <w:del w:id="168"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169" w:author="Joriel C Punzalan" w:date="2025-10-06T11:06:00Z" w16du:dateUtc="2025-10-06T03:06:00Z">
            <w:r w:rsidRPr="002D27EB" w:rsidDel="002D27EB">
              <w:rPr>
                <w:noProof/>
                <w:rPrChange w:id="170" w:author="Joriel C Punzalan" w:date="2025-10-06T11:06:00Z" w16du:dateUtc="2025-10-06T03:06:00Z">
                  <w:rPr>
                    <w:rStyle w:val="Hyperlink"/>
                    <w:noProof/>
                  </w:rPr>
                </w:rPrChange>
              </w:rPr>
              <w:delText>3.4</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171" w:author="Joriel C Punzalan" w:date="2025-10-06T11:06:00Z" w16du:dateUtc="2025-10-06T03:06:00Z">
                  <w:rPr>
                    <w:rStyle w:val="Hyperlink"/>
                    <w:noProof/>
                  </w:rPr>
                </w:rPrChange>
              </w:rPr>
              <w:delText>Process Diagrams</w:delText>
            </w:r>
            <w:r w:rsidDel="002D27EB">
              <w:rPr>
                <w:noProof/>
                <w:webHidden/>
              </w:rPr>
              <w:tab/>
              <w:delText>5</w:delText>
            </w:r>
          </w:del>
        </w:p>
        <w:p w14:paraId="324F50BD" w14:textId="4F7BC741" w:rsidR="00CC2EBF" w:rsidDel="002D27EB" w:rsidRDefault="00CC2EBF">
          <w:pPr>
            <w:pStyle w:val="TOC2"/>
            <w:rPr>
              <w:del w:id="172"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173" w:author="Joriel C Punzalan" w:date="2025-10-06T11:06:00Z" w16du:dateUtc="2025-10-06T03:06:00Z">
            <w:r w:rsidRPr="002D27EB" w:rsidDel="002D27EB">
              <w:rPr>
                <w:noProof/>
                <w:rPrChange w:id="174" w:author="Joriel C Punzalan" w:date="2025-10-06T11:06:00Z" w16du:dateUtc="2025-10-06T03:06:00Z">
                  <w:rPr>
                    <w:rStyle w:val="Hyperlink"/>
                    <w:noProof/>
                  </w:rPr>
                </w:rPrChange>
              </w:rPr>
              <w:delText>3.5</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175" w:author="Joriel C Punzalan" w:date="2025-10-06T11:06:00Z" w16du:dateUtc="2025-10-06T03:06:00Z">
                  <w:rPr>
                    <w:rStyle w:val="Hyperlink"/>
                    <w:noProof/>
                  </w:rPr>
                </w:rPrChange>
              </w:rPr>
              <w:delText>Detailed Design</w:delText>
            </w:r>
            <w:r w:rsidDel="002D27EB">
              <w:rPr>
                <w:noProof/>
                <w:webHidden/>
              </w:rPr>
              <w:tab/>
              <w:delText>7</w:delText>
            </w:r>
          </w:del>
        </w:p>
        <w:p w14:paraId="27D93455" w14:textId="7F4BF139" w:rsidR="00CC2EBF" w:rsidDel="002D27EB" w:rsidRDefault="00CC2EBF">
          <w:pPr>
            <w:pStyle w:val="TOC3"/>
            <w:tabs>
              <w:tab w:val="left" w:pos="1320"/>
              <w:tab w:val="right" w:leader="dot" w:pos="9810"/>
            </w:tabs>
            <w:rPr>
              <w:del w:id="176" w:author="Joriel C Punzalan" w:date="2025-10-06T11:06:00Z" w16du:dateUtc="2025-10-06T03:06:00Z"/>
              <w:rFonts w:eastAsiaTheme="minorEastAsia"/>
              <w:noProof/>
              <w:kern w:val="2"/>
              <w:sz w:val="24"/>
              <w:szCs w:val="24"/>
              <w14:ligatures w14:val="standardContextual"/>
            </w:rPr>
          </w:pPr>
          <w:del w:id="177" w:author="Joriel C Punzalan" w:date="2025-10-06T11:06:00Z" w16du:dateUtc="2025-10-06T03:06:00Z">
            <w:r w:rsidRPr="002D27EB" w:rsidDel="002D27EB">
              <w:rPr>
                <w:noProof/>
                <w:rPrChange w:id="178" w:author="Joriel C Punzalan" w:date="2025-10-06T11:06:00Z" w16du:dateUtc="2025-10-06T03:06:00Z">
                  <w:rPr>
                    <w:rStyle w:val="Hyperlink"/>
                    <w:noProof/>
                  </w:rPr>
                </w:rPrChange>
              </w:rPr>
              <w:delText>3.5.1</w:delText>
            </w:r>
            <w:r w:rsidDel="002D27EB">
              <w:rPr>
                <w:rFonts w:eastAsiaTheme="minorEastAsia"/>
                <w:noProof/>
                <w:kern w:val="2"/>
                <w:sz w:val="24"/>
                <w:szCs w:val="24"/>
                <w14:ligatures w14:val="standardContextual"/>
              </w:rPr>
              <w:tab/>
            </w:r>
            <w:r w:rsidRPr="002D27EB" w:rsidDel="002D27EB">
              <w:rPr>
                <w:noProof/>
                <w:rPrChange w:id="179" w:author="Joriel C Punzalan" w:date="2025-10-06T11:06:00Z" w16du:dateUtc="2025-10-06T03:06:00Z">
                  <w:rPr>
                    <w:rStyle w:val="Hyperlink"/>
                    <w:noProof/>
                  </w:rPr>
                </w:rPrChange>
              </w:rPr>
              <w:delText>Design Component – VertexOne – VX Engage Customer Balance Extract Batch</w:delText>
            </w:r>
            <w:r w:rsidDel="002D27EB">
              <w:rPr>
                <w:noProof/>
                <w:webHidden/>
              </w:rPr>
              <w:tab/>
              <w:delText>7</w:delText>
            </w:r>
          </w:del>
        </w:p>
        <w:p w14:paraId="52B97A44" w14:textId="271A1AA9" w:rsidR="00CC2EBF" w:rsidDel="002D27EB" w:rsidRDefault="00CC2EBF">
          <w:pPr>
            <w:pStyle w:val="TOC2"/>
            <w:rPr>
              <w:del w:id="180"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181" w:author="Joriel C Punzalan" w:date="2025-10-06T11:06:00Z" w16du:dateUtc="2025-10-06T03:06:00Z">
            <w:r w:rsidRPr="002D27EB" w:rsidDel="002D27EB">
              <w:rPr>
                <w:noProof/>
                <w:rPrChange w:id="182" w:author="Joriel C Punzalan" w:date="2025-10-06T11:06:00Z" w16du:dateUtc="2025-10-06T03:06:00Z">
                  <w:rPr>
                    <w:rStyle w:val="Hyperlink"/>
                    <w:noProof/>
                  </w:rPr>
                </w:rPrChange>
              </w:rPr>
              <w:delText>3.6</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183" w:author="Joriel C Punzalan" w:date="2025-10-06T11:06:00Z" w16du:dateUtc="2025-10-06T03:06:00Z">
                  <w:rPr>
                    <w:rStyle w:val="Hyperlink"/>
                    <w:noProof/>
                  </w:rPr>
                </w:rPrChange>
              </w:rPr>
              <w:delText>Custom Messages</w:delText>
            </w:r>
            <w:r w:rsidDel="002D27EB">
              <w:rPr>
                <w:noProof/>
                <w:webHidden/>
              </w:rPr>
              <w:tab/>
              <w:delText>10</w:delText>
            </w:r>
          </w:del>
        </w:p>
        <w:p w14:paraId="3094774B" w14:textId="211C54C4" w:rsidR="00CC2EBF" w:rsidDel="002D27EB" w:rsidRDefault="00CC2EBF">
          <w:pPr>
            <w:pStyle w:val="TOC2"/>
            <w:rPr>
              <w:del w:id="184"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185" w:author="Joriel C Punzalan" w:date="2025-10-06T11:06:00Z" w16du:dateUtc="2025-10-06T03:06:00Z">
            <w:r w:rsidRPr="002D27EB" w:rsidDel="002D27EB">
              <w:rPr>
                <w:noProof/>
                <w:rPrChange w:id="186" w:author="Joriel C Punzalan" w:date="2025-10-06T11:06:00Z" w16du:dateUtc="2025-10-06T03:06:00Z">
                  <w:rPr>
                    <w:rStyle w:val="Hyperlink"/>
                    <w:noProof/>
                  </w:rPr>
                </w:rPrChange>
              </w:rPr>
              <w:delText>3.7</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187" w:author="Joriel C Punzalan" w:date="2025-10-06T11:06:00Z" w16du:dateUtc="2025-10-06T03:06:00Z">
                  <w:rPr>
                    <w:rStyle w:val="Hyperlink"/>
                    <w:noProof/>
                  </w:rPr>
                </w:rPrChange>
              </w:rPr>
              <w:delText>Testing Considerations</w:delText>
            </w:r>
            <w:r w:rsidDel="002D27EB">
              <w:rPr>
                <w:noProof/>
                <w:webHidden/>
              </w:rPr>
              <w:tab/>
              <w:delText>10</w:delText>
            </w:r>
          </w:del>
        </w:p>
        <w:p w14:paraId="4AB14400" w14:textId="2437F88C" w:rsidR="00CC2EBF" w:rsidDel="002D27EB" w:rsidRDefault="00CC2EBF">
          <w:pPr>
            <w:pStyle w:val="TOC1"/>
            <w:rPr>
              <w:del w:id="188" w:author="Joriel C Punzalan" w:date="2025-10-06T11:06:00Z" w16du:dateUtc="2025-10-06T03:06:00Z"/>
              <w:rFonts w:asciiTheme="minorHAnsi" w:eastAsiaTheme="minorEastAsia" w:hAnsiTheme="minorHAnsi" w:cstheme="minorBidi"/>
              <w:b w:val="0"/>
              <w:noProof/>
              <w:color w:val="auto"/>
              <w:kern w:val="2"/>
              <w:szCs w:val="24"/>
              <w14:ligatures w14:val="standardContextual"/>
            </w:rPr>
          </w:pPr>
          <w:del w:id="189" w:author="Joriel C Punzalan" w:date="2025-10-06T11:06:00Z" w16du:dateUtc="2025-10-06T03:06:00Z">
            <w:r w:rsidRPr="002D27EB" w:rsidDel="002D27EB">
              <w:rPr>
                <w:noProof/>
                <w:rPrChange w:id="190" w:author="Joriel C Punzalan" w:date="2025-10-06T11:06:00Z" w16du:dateUtc="2025-10-06T03:06:00Z">
                  <w:rPr>
                    <w:rStyle w:val="Hyperlink"/>
                    <w:noProof/>
                  </w:rPr>
                </w:rPrChange>
              </w:rPr>
              <w:delText>4</w:delText>
            </w:r>
            <w:r w:rsidDel="002D27EB">
              <w:rPr>
                <w:rFonts w:asciiTheme="minorHAnsi" w:eastAsiaTheme="minorEastAsia" w:hAnsiTheme="minorHAnsi" w:cstheme="minorBidi"/>
                <w:b w:val="0"/>
                <w:noProof/>
                <w:color w:val="auto"/>
                <w:kern w:val="2"/>
                <w:szCs w:val="24"/>
                <w14:ligatures w14:val="standardContextual"/>
              </w:rPr>
              <w:tab/>
            </w:r>
            <w:r w:rsidRPr="002D27EB" w:rsidDel="002D27EB">
              <w:rPr>
                <w:noProof/>
                <w:rPrChange w:id="191" w:author="Joriel C Punzalan" w:date="2025-10-06T11:06:00Z" w16du:dateUtc="2025-10-06T03:06:00Z">
                  <w:rPr>
                    <w:rStyle w:val="Hyperlink"/>
                    <w:noProof/>
                  </w:rPr>
                </w:rPrChange>
              </w:rPr>
              <w:delText>Impact of Solution</w:delText>
            </w:r>
            <w:r w:rsidDel="002D27EB">
              <w:rPr>
                <w:noProof/>
                <w:webHidden/>
              </w:rPr>
              <w:tab/>
              <w:delText>11</w:delText>
            </w:r>
          </w:del>
        </w:p>
        <w:p w14:paraId="0D8A7FFB" w14:textId="692B14D9" w:rsidR="00CC2EBF" w:rsidDel="002D27EB" w:rsidRDefault="00CC2EBF">
          <w:pPr>
            <w:pStyle w:val="TOC2"/>
            <w:rPr>
              <w:del w:id="192"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193" w:author="Joriel C Punzalan" w:date="2025-10-06T11:06:00Z" w16du:dateUtc="2025-10-06T03:06:00Z">
            <w:r w:rsidRPr="002D27EB" w:rsidDel="002D27EB">
              <w:rPr>
                <w:noProof/>
                <w:rPrChange w:id="194" w:author="Joriel C Punzalan" w:date="2025-10-06T11:06:00Z" w16du:dateUtc="2025-10-06T03:06:00Z">
                  <w:rPr>
                    <w:rStyle w:val="Hyperlink"/>
                    <w:noProof/>
                  </w:rPr>
                </w:rPrChange>
              </w:rPr>
              <w:delText>4.1</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195" w:author="Joriel C Punzalan" w:date="2025-10-06T11:06:00Z" w16du:dateUtc="2025-10-06T03:06:00Z">
                  <w:rPr>
                    <w:rStyle w:val="Hyperlink"/>
                    <w:noProof/>
                  </w:rPr>
                </w:rPrChange>
              </w:rPr>
              <w:delText>Interdependencies</w:delText>
            </w:r>
            <w:r w:rsidDel="002D27EB">
              <w:rPr>
                <w:noProof/>
                <w:webHidden/>
              </w:rPr>
              <w:tab/>
              <w:delText>11</w:delText>
            </w:r>
          </w:del>
        </w:p>
        <w:p w14:paraId="155C7AB5" w14:textId="26BD9321" w:rsidR="00CC2EBF" w:rsidDel="002D27EB" w:rsidRDefault="00CC2EBF">
          <w:pPr>
            <w:pStyle w:val="TOC2"/>
            <w:rPr>
              <w:del w:id="196"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197" w:author="Joriel C Punzalan" w:date="2025-10-06T11:06:00Z" w16du:dateUtc="2025-10-06T03:06:00Z">
            <w:r w:rsidRPr="002D27EB" w:rsidDel="002D27EB">
              <w:rPr>
                <w:noProof/>
                <w:rPrChange w:id="198" w:author="Joriel C Punzalan" w:date="2025-10-06T11:06:00Z" w16du:dateUtc="2025-10-06T03:06:00Z">
                  <w:rPr>
                    <w:rStyle w:val="Hyperlink"/>
                    <w:noProof/>
                  </w:rPr>
                </w:rPrChange>
              </w:rPr>
              <w:delText>4.2</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199" w:author="Joriel C Punzalan" w:date="2025-10-06T11:06:00Z" w16du:dateUtc="2025-10-06T03:06:00Z">
                  <w:rPr>
                    <w:rStyle w:val="Hyperlink"/>
                    <w:noProof/>
                  </w:rPr>
                </w:rPrChange>
              </w:rPr>
              <w:delText>Conversion</w:delText>
            </w:r>
            <w:r w:rsidDel="002D27EB">
              <w:rPr>
                <w:noProof/>
                <w:webHidden/>
              </w:rPr>
              <w:tab/>
              <w:delText>11</w:delText>
            </w:r>
          </w:del>
        </w:p>
        <w:p w14:paraId="17DC1FEA" w14:textId="537EE020" w:rsidR="00CC2EBF" w:rsidDel="002D27EB" w:rsidRDefault="00CC2EBF">
          <w:pPr>
            <w:pStyle w:val="TOC2"/>
            <w:rPr>
              <w:del w:id="200"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201" w:author="Joriel C Punzalan" w:date="2025-10-06T11:06:00Z" w16du:dateUtc="2025-10-06T03:06:00Z">
            <w:r w:rsidRPr="002D27EB" w:rsidDel="002D27EB">
              <w:rPr>
                <w:noProof/>
                <w:rPrChange w:id="202" w:author="Joriel C Punzalan" w:date="2025-10-06T11:06:00Z" w16du:dateUtc="2025-10-06T03:06:00Z">
                  <w:rPr>
                    <w:rStyle w:val="Hyperlink"/>
                    <w:noProof/>
                  </w:rPr>
                </w:rPrChange>
              </w:rPr>
              <w:delText>4.3</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203" w:author="Joriel C Punzalan" w:date="2025-10-06T11:06:00Z" w16du:dateUtc="2025-10-06T03:06:00Z">
                  <w:rPr>
                    <w:rStyle w:val="Hyperlink"/>
                    <w:noProof/>
                  </w:rPr>
                </w:rPrChange>
              </w:rPr>
              <w:delText>Interface</w:delText>
            </w:r>
            <w:r w:rsidDel="002D27EB">
              <w:rPr>
                <w:noProof/>
                <w:webHidden/>
              </w:rPr>
              <w:tab/>
              <w:delText>11</w:delText>
            </w:r>
          </w:del>
        </w:p>
        <w:p w14:paraId="72C10349" w14:textId="4493A234" w:rsidR="00CC2EBF" w:rsidDel="002D27EB" w:rsidRDefault="00CC2EBF">
          <w:pPr>
            <w:pStyle w:val="TOC1"/>
            <w:rPr>
              <w:del w:id="204" w:author="Joriel C Punzalan" w:date="2025-10-06T11:06:00Z" w16du:dateUtc="2025-10-06T03:06:00Z"/>
              <w:rFonts w:asciiTheme="minorHAnsi" w:eastAsiaTheme="minorEastAsia" w:hAnsiTheme="minorHAnsi" w:cstheme="minorBidi"/>
              <w:b w:val="0"/>
              <w:noProof/>
              <w:color w:val="auto"/>
              <w:kern w:val="2"/>
              <w:szCs w:val="24"/>
              <w14:ligatures w14:val="standardContextual"/>
            </w:rPr>
          </w:pPr>
          <w:del w:id="205" w:author="Joriel C Punzalan" w:date="2025-10-06T11:06:00Z" w16du:dateUtc="2025-10-06T03:06:00Z">
            <w:r w:rsidRPr="002D27EB" w:rsidDel="002D27EB">
              <w:rPr>
                <w:noProof/>
                <w:rPrChange w:id="206" w:author="Joriel C Punzalan" w:date="2025-10-06T11:06:00Z" w16du:dateUtc="2025-10-06T03:06:00Z">
                  <w:rPr>
                    <w:rStyle w:val="Hyperlink"/>
                    <w:noProof/>
                  </w:rPr>
                </w:rPrChange>
              </w:rPr>
              <w:delText>5</w:delText>
            </w:r>
            <w:r w:rsidDel="002D27EB">
              <w:rPr>
                <w:rFonts w:asciiTheme="minorHAnsi" w:eastAsiaTheme="minorEastAsia" w:hAnsiTheme="minorHAnsi" w:cstheme="minorBidi"/>
                <w:b w:val="0"/>
                <w:noProof/>
                <w:color w:val="auto"/>
                <w:kern w:val="2"/>
                <w:szCs w:val="24"/>
                <w14:ligatures w14:val="standardContextual"/>
              </w:rPr>
              <w:tab/>
            </w:r>
            <w:r w:rsidRPr="002D27EB" w:rsidDel="002D27EB">
              <w:rPr>
                <w:noProof/>
                <w:rPrChange w:id="207" w:author="Joriel C Punzalan" w:date="2025-10-06T11:06:00Z" w16du:dateUtc="2025-10-06T03:06:00Z">
                  <w:rPr>
                    <w:rStyle w:val="Hyperlink"/>
                    <w:noProof/>
                  </w:rPr>
                </w:rPrChange>
              </w:rPr>
              <w:delText>Tasks Summary</w:delText>
            </w:r>
            <w:r w:rsidDel="002D27EB">
              <w:rPr>
                <w:noProof/>
                <w:webHidden/>
              </w:rPr>
              <w:tab/>
              <w:delText>12</w:delText>
            </w:r>
          </w:del>
        </w:p>
        <w:p w14:paraId="71A7F8F5" w14:textId="7BCF307B" w:rsidR="00CC2EBF" w:rsidDel="002D27EB" w:rsidRDefault="00CC2EBF">
          <w:pPr>
            <w:pStyle w:val="TOC2"/>
            <w:rPr>
              <w:del w:id="208"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209" w:author="Joriel C Punzalan" w:date="2025-10-06T11:06:00Z" w16du:dateUtc="2025-10-06T03:06:00Z">
            <w:r w:rsidRPr="002D27EB" w:rsidDel="002D27EB">
              <w:rPr>
                <w:noProof/>
                <w:rPrChange w:id="210" w:author="Joriel C Punzalan" w:date="2025-10-06T11:06:00Z" w16du:dateUtc="2025-10-06T03:06:00Z">
                  <w:rPr>
                    <w:rStyle w:val="Hyperlink"/>
                    <w:noProof/>
                  </w:rPr>
                </w:rPrChange>
              </w:rPr>
              <w:delText>5.1</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211" w:author="Joriel C Punzalan" w:date="2025-10-06T11:06:00Z" w16du:dateUtc="2025-10-06T03:06:00Z">
                  <w:rPr>
                    <w:rStyle w:val="Hyperlink"/>
                    <w:noProof/>
                  </w:rPr>
                </w:rPrChange>
              </w:rPr>
              <w:delText>Development Components</w:delText>
            </w:r>
            <w:r w:rsidDel="002D27EB">
              <w:rPr>
                <w:noProof/>
                <w:webHidden/>
              </w:rPr>
              <w:tab/>
              <w:delText>12</w:delText>
            </w:r>
          </w:del>
        </w:p>
        <w:p w14:paraId="5406CF81" w14:textId="1887839A" w:rsidR="00CC2EBF" w:rsidDel="002D27EB" w:rsidRDefault="00CC2EBF">
          <w:pPr>
            <w:pStyle w:val="TOC2"/>
            <w:rPr>
              <w:del w:id="212"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213" w:author="Joriel C Punzalan" w:date="2025-10-06T11:06:00Z" w16du:dateUtc="2025-10-06T03:06:00Z">
            <w:r w:rsidRPr="002D27EB" w:rsidDel="002D27EB">
              <w:rPr>
                <w:noProof/>
                <w:rPrChange w:id="214" w:author="Joriel C Punzalan" w:date="2025-10-06T11:06:00Z" w16du:dateUtc="2025-10-06T03:06:00Z">
                  <w:rPr>
                    <w:rStyle w:val="Hyperlink"/>
                    <w:noProof/>
                  </w:rPr>
                </w:rPrChange>
              </w:rPr>
              <w:delText>5.2</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215" w:author="Joriel C Punzalan" w:date="2025-10-06T11:06:00Z" w16du:dateUtc="2025-10-06T03:06:00Z">
                  <w:rPr>
                    <w:rStyle w:val="Hyperlink"/>
                    <w:noProof/>
                  </w:rPr>
                </w:rPrChange>
              </w:rPr>
              <w:delText>EY Responsibilities</w:delText>
            </w:r>
            <w:r w:rsidDel="002D27EB">
              <w:rPr>
                <w:noProof/>
                <w:webHidden/>
              </w:rPr>
              <w:tab/>
              <w:delText>12</w:delText>
            </w:r>
          </w:del>
        </w:p>
        <w:p w14:paraId="2453757C" w14:textId="56B98159" w:rsidR="00CC2EBF" w:rsidDel="002D27EB" w:rsidRDefault="00CC2EBF">
          <w:pPr>
            <w:pStyle w:val="TOC2"/>
            <w:rPr>
              <w:del w:id="216"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217" w:author="Joriel C Punzalan" w:date="2025-10-06T11:06:00Z" w16du:dateUtc="2025-10-06T03:06:00Z">
            <w:r w:rsidRPr="002D27EB" w:rsidDel="002D27EB">
              <w:rPr>
                <w:noProof/>
                <w:rPrChange w:id="218" w:author="Joriel C Punzalan" w:date="2025-10-06T11:06:00Z" w16du:dateUtc="2025-10-06T03:06:00Z">
                  <w:rPr>
                    <w:rStyle w:val="Hyperlink"/>
                    <w:noProof/>
                  </w:rPr>
                </w:rPrChange>
              </w:rPr>
              <w:delText>5.3</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219" w:author="Joriel C Punzalan" w:date="2025-10-06T11:06:00Z" w16du:dateUtc="2025-10-06T03:06:00Z">
                  <w:rPr>
                    <w:rStyle w:val="Hyperlink"/>
                    <w:noProof/>
                  </w:rPr>
                </w:rPrChange>
              </w:rPr>
              <w:delText>Client Responsibilities</w:delText>
            </w:r>
            <w:r w:rsidDel="002D27EB">
              <w:rPr>
                <w:noProof/>
                <w:webHidden/>
              </w:rPr>
              <w:tab/>
              <w:delText>12</w:delText>
            </w:r>
          </w:del>
        </w:p>
        <w:p w14:paraId="30CEE5EC" w14:textId="01EB5FC7" w:rsidR="00CC2EBF" w:rsidDel="002D27EB" w:rsidRDefault="00CC2EBF">
          <w:pPr>
            <w:pStyle w:val="TOC1"/>
            <w:rPr>
              <w:del w:id="220" w:author="Joriel C Punzalan" w:date="2025-10-06T11:06:00Z" w16du:dateUtc="2025-10-06T03:06:00Z"/>
              <w:rFonts w:asciiTheme="minorHAnsi" w:eastAsiaTheme="minorEastAsia" w:hAnsiTheme="minorHAnsi" w:cstheme="minorBidi"/>
              <w:b w:val="0"/>
              <w:noProof/>
              <w:color w:val="auto"/>
              <w:kern w:val="2"/>
              <w:szCs w:val="24"/>
              <w14:ligatures w14:val="standardContextual"/>
            </w:rPr>
          </w:pPr>
          <w:del w:id="221" w:author="Joriel C Punzalan" w:date="2025-10-06T11:06:00Z" w16du:dateUtc="2025-10-06T03:06:00Z">
            <w:r w:rsidRPr="002D27EB" w:rsidDel="002D27EB">
              <w:rPr>
                <w:noProof/>
                <w:rPrChange w:id="222" w:author="Joriel C Punzalan" w:date="2025-10-06T11:06:00Z" w16du:dateUtc="2025-10-06T03:06:00Z">
                  <w:rPr>
                    <w:rStyle w:val="Hyperlink"/>
                    <w:noProof/>
                  </w:rPr>
                </w:rPrChange>
              </w:rPr>
              <w:delText>6</w:delText>
            </w:r>
            <w:r w:rsidDel="002D27EB">
              <w:rPr>
                <w:rFonts w:asciiTheme="minorHAnsi" w:eastAsiaTheme="minorEastAsia" w:hAnsiTheme="minorHAnsi" w:cstheme="minorBidi"/>
                <w:b w:val="0"/>
                <w:noProof/>
                <w:color w:val="auto"/>
                <w:kern w:val="2"/>
                <w:szCs w:val="24"/>
                <w14:ligatures w14:val="standardContextual"/>
              </w:rPr>
              <w:tab/>
            </w:r>
            <w:r w:rsidRPr="002D27EB" w:rsidDel="002D27EB">
              <w:rPr>
                <w:noProof/>
                <w:rPrChange w:id="223" w:author="Joriel C Punzalan" w:date="2025-10-06T11:06:00Z" w16du:dateUtc="2025-10-06T03:06:00Z">
                  <w:rPr>
                    <w:rStyle w:val="Hyperlink"/>
                    <w:noProof/>
                  </w:rPr>
                </w:rPrChange>
              </w:rPr>
              <w:delText>Appendix</w:delText>
            </w:r>
            <w:r w:rsidDel="002D27EB">
              <w:rPr>
                <w:noProof/>
                <w:webHidden/>
              </w:rPr>
              <w:tab/>
              <w:delText>13</w:delText>
            </w:r>
          </w:del>
        </w:p>
        <w:p w14:paraId="0C575A57" w14:textId="14FFC86E" w:rsidR="00CC2EBF" w:rsidDel="002D27EB" w:rsidRDefault="00CC2EBF">
          <w:pPr>
            <w:pStyle w:val="TOC2"/>
            <w:rPr>
              <w:del w:id="224"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225" w:author="Joriel C Punzalan" w:date="2025-10-06T11:06:00Z" w16du:dateUtc="2025-10-06T03:06:00Z">
            <w:r w:rsidRPr="002D27EB" w:rsidDel="002D27EB">
              <w:rPr>
                <w:noProof/>
                <w:rPrChange w:id="226" w:author="Joriel C Punzalan" w:date="2025-10-06T11:06:00Z" w16du:dateUtc="2025-10-06T03:06:00Z">
                  <w:rPr>
                    <w:rStyle w:val="Hyperlink"/>
                    <w:noProof/>
                  </w:rPr>
                </w:rPrChange>
              </w:rPr>
              <w:delText>6.1</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227" w:author="Joriel C Punzalan" w:date="2025-10-06T11:06:00Z" w16du:dateUtc="2025-10-06T03:06:00Z">
                  <w:rPr>
                    <w:rStyle w:val="Hyperlink"/>
                    <w:noProof/>
                  </w:rPr>
                </w:rPrChange>
              </w:rPr>
              <w:delText>Sample Output File</w:delText>
            </w:r>
            <w:r w:rsidDel="002D27EB">
              <w:rPr>
                <w:noProof/>
                <w:webHidden/>
              </w:rPr>
              <w:tab/>
              <w:delText>13</w:delText>
            </w:r>
          </w:del>
        </w:p>
        <w:p w14:paraId="0E3179A6" w14:textId="07DF5126" w:rsidR="00CC2EBF" w:rsidDel="002D27EB" w:rsidRDefault="00CC2EBF">
          <w:pPr>
            <w:pStyle w:val="TOC2"/>
            <w:rPr>
              <w:del w:id="228" w:author="Joriel C Punzalan" w:date="2025-10-06T11:06:00Z" w16du:dateUtc="2025-10-06T03:06:00Z"/>
              <w:rFonts w:asciiTheme="minorHAnsi" w:eastAsiaTheme="minorEastAsia" w:hAnsiTheme="minorHAnsi" w:cstheme="minorBidi"/>
              <w:noProof/>
              <w:color w:val="auto"/>
              <w:kern w:val="2"/>
              <w:sz w:val="24"/>
              <w:szCs w:val="24"/>
              <w14:ligatures w14:val="standardContextual"/>
            </w:rPr>
          </w:pPr>
          <w:del w:id="229" w:author="Joriel C Punzalan" w:date="2025-10-06T11:06:00Z" w16du:dateUtc="2025-10-06T03:06:00Z">
            <w:r w:rsidRPr="002D27EB" w:rsidDel="002D27EB">
              <w:rPr>
                <w:noProof/>
                <w:rPrChange w:id="230" w:author="Joriel C Punzalan" w:date="2025-10-06T11:06:00Z" w16du:dateUtc="2025-10-06T03:06:00Z">
                  <w:rPr>
                    <w:rStyle w:val="Hyperlink"/>
                    <w:noProof/>
                  </w:rPr>
                </w:rPrChange>
              </w:rPr>
              <w:delText>6.2</w:delText>
            </w:r>
            <w:r w:rsidDel="002D27EB">
              <w:rPr>
                <w:rFonts w:asciiTheme="minorHAnsi" w:eastAsiaTheme="minorEastAsia" w:hAnsiTheme="minorHAnsi" w:cstheme="minorBidi"/>
                <w:noProof/>
                <w:color w:val="auto"/>
                <w:kern w:val="2"/>
                <w:sz w:val="24"/>
                <w:szCs w:val="24"/>
                <w14:ligatures w14:val="standardContextual"/>
              </w:rPr>
              <w:tab/>
            </w:r>
            <w:r w:rsidRPr="002D27EB" w:rsidDel="002D27EB">
              <w:rPr>
                <w:noProof/>
                <w:rPrChange w:id="231" w:author="Joriel C Punzalan" w:date="2025-10-06T11:06:00Z" w16du:dateUtc="2025-10-06T03:06:00Z">
                  <w:rPr>
                    <w:rStyle w:val="Hyperlink"/>
                    <w:noProof/>
                  </w:rPr>
                </w:rPrChange>
              </w:rPr>
              <w:delText>File Specifications</w:delText>
            </w:r>
            <w:r w:rsidDel="002D27EB">
              <w:rPr>
                <w:noProof/>
                <w:webHidden/>
              </w:rPr>
              <w:tab/>
              <w:delText>13</w:delText>
            </w:r>
          </w:del>
        </w:p>
        <w:p w14:paraId="773EABC6" w14:textId="1B149812" w:rsidR="00F75061" w:rsidRDefault="00F75061">
          <w:r>
            <w:rPr>
              <w:b/>
              <w:bCs/>
              <w:noProof/>
            </w:rPr>
            <w:fldChar w:fldCharType="end"/>
          </w:r>
        </w:p>
      </w:sdtContent>
    </w:sdt>
    <w:p w14:paraId="3A50C9C9" w14:textId="77777777" w:rsidR="00A20741" w:rsidRDefault="00A20741" w:rsidP="0036793A">
      <w:pPr>
        <w:tabs>
          <w:tab w:val="right" w:leader="dot" w:pos="9810"/>
        </w:tabs>
        <w:rPr>
          <w:sz w:val="18"/>
          <w:szCs w:val="18"/>
        </w:rPr>
      </w:pPr>
    </w:p>
    <w:p w14:paraId="4859EB6D" w14:textId="77777777" w:rsidR="00A20741" w:rsidRPr="00A20741" w:rsidRDefault="00A20741" w:rsidP="00A20741">
      <w:pPr>
        <w:rPr>
          <w:sz w:val="18"/>
          <w:szCs w:val="18"/>
        </w:rPr>
      </w:pPr>
    </w:p>
    <w:p w14:paraId="3CA99269" w14:textId="77777777" w:rsidR="00A272C2" w:rsidRDefault="00A272C2" w:rsidP="00A20741">
      <w:pPr>
        <w:rPr>
          <w:sz w:val="18"/>
          <w:szCs w:val="18"/>
        </w:rPr>
      </w:pPr>
    </w:p>
    <w:p w14:paraId="1120923A" w14:textId="77777777" w:rsidR="00270C54" w:rsidRDefault="00270C54">
      <w:pPr>
        <w:spacing w:after="200" w:line="276" w:lineRule="auto"/>
        <w:rPr>
          <w:rFonts w:ascii="EYInterstate" w:eastAsiaTheme="majorEastAsia" w:hAnsi="EYInterstate" w:cstheme="majorBidi"/>
          <w:b/>
          <w:bCs/>
          <w:sz w:val="28"/>
          <w:szCs w:val="28"/>
        </w:rPr>
      </w:pPr>
      <w:bookmarkStart w:id="232" w:name="_Toc355277657"/>
      <w:bookmarkStart w:id="233" w:name="_Toc358884612"/>
      <w:bookmarkStart w:id="234" w:name="_Toc482097849"/>
      <w:bookmarkStart w:id="235" w:name="_Toc442950003"/>
      <w:bookmarkStart w:id="236" w:name="_Toc83555714"/>
      <w:r>
        <w:br w:type="page"/>
      </w:r>
    </w:p>
    <w:p w14:paraId="50628981" w14:textId="2C9FFFAE" w:rsidR="00A25E78" w:rsidRDefault="00AA2E6F" w:rsidP="0087186E">
      <w:pPr>
        <w:pStyle w:val="Heading1"/>
      </w:pPr>
      <w:bookmarkStart w:id="237" w:name="_Toc210641528"/>
      <w:r>
        <w:lastRenderedPageBreak/>
        <w:t>CM073</w:t>
      </w:r>
      <w:r w:rsidR="0027184E">
        <w:t xml:space="preserve"> </w:t>
      </w:r>
      <w:r>
        <w:t>–</w:t>
      </w:r>
      <w:r w:rsidR="0027184E">
        <w:t xml:space="preserve"> </w:t>
      </w:r>
      <w:r>
        <w:t>Send Account Balances To VX Engage</w:t>
      </w:r>
      <w:bookmarkEnd w:id="237"/>
    </w:p>
    <w:p w14:paraId="6F41FF04" w14:textId="77777777" w:rsidR="00D102F4" w:rsidRDefault="0045785C" w:rsidP="0045785C">
      <w:pPr>
        <w:pStyle w:val="Heading2"/>
      </w:pPr>
      <w:bookmarkStart w:id="238" w:name="_Toc210641529"/>
      <w:r>
        <w:t>Business Process Description</w:t>
      </w:r>
      <w:bookmarkEnd w:id="238"/>
    </w:p>
    <w:p w14:paraId="334DC119" w14:textId="02C93370" w:rsidR="00C16281" w:rsidRPr="009C1462" w:rsidRDefault="00C16281" w:rsidP="00270C54">
      <w:pPr>
        <w:rPr>
          <w:rFonts w:asciiTheme="minorHAnsi" w:hAnsiTheme="minorHAnsi" w:cstheme="minorBidi"/>
        </w:rPr>
      </w:pPr>
      <w:r w:rsidRPr="00C16281">
        <w:rPr>
          <w:rFonts w:asciiTheme="minorHAnsi" w:hAnsiTheme="minorHAnsi" w:cstheme="minorBidi"/>
          <w:b/>
          <w:bCs/>
        </w:rPr>
        <w:t>VertexOne – VX Engage</w:t>
      </w:r>
      <w:r w:rsidRPr="00C16281">
        <w:rPr>
          <w:rFonts w:asciiTheme="minorHAnsi" w:hAnsiTheme="minorHAnsi" w:cstheme="minorBidi"/>
        </w:rPr>
        <w:t> is a digital platform that enables San Jose Water Company (SJWC) to deliver a variety of services to customers through a self-service portal. The platform enhances transparency by displaying customer-owned assets directly on Customer Portal. To support this functionality, SJWC sends a daily </w:t>
      </w:r>
      <w:r w:rsidRPr="00C16281">
        <w:rPr>
          <w:rFonts w:asciiTheme="minorHAnsi" w:hAnsiTheme="minorHAnsi" w:cstheme="minorBidi"/>
          <w:i/>
          <w:iCs/>
        </w:rPr>
        <w:t>Current Balance File</w:t>
      </w:r>
      <w:r w:rsidRPr="00C16281">
        <w:rPr>
          <w:rFonts w:asciiTheme="minorHAnsi" w:hAnsiTheme="minorHAnsi" w:cstheme="minorBidi"/>
        </w:rPr>
        <w:t> to VertexOne – VX Engage. Currently, this process is handled by a standalone Java job that generates a CSV extract, which is then transmitted to the platform.</w:t>
      </w:r>
    </w:p>
    <w:p w14:paraId="483DCC9B" w14:textId="60116A45" w:rsidR="0045785C" w:rsidRDefault="0045785C" w:rsidP="0016784D">
      <w:pPr>
        <w:pStyle w:val="Heading2"/>
      </w:pPr>
      <w:bookmarkStart w:id="239" w:name="_Toc454526160"/>
      <w:bookmarkStart w:id="240" w:name="_Toc355277661"/>
      <w:bookmarkStart w:id="241" w:name="_Toc210641530"/>
      <w:bookmarkEnd w:id="232"/>
      <w:bookmarkEnd w:id="233"/>
      <w:bookmarkEnd w:id="234"/>
      <w:r w:rsidRPr="00B40D82">
        <w:t>Business Requirements</w:t>
      </w:r>
      <w:bookmarkEnd w:id="239"/>
      <w:bookmarkEnd w:id="241"/>
    </w:p>
    <w:p w14:paraId="4522A380" w14:textId="38F15A73" w:rsidR="00270C54" w:rsidRPr="00B87AB1" w:rsidRDefault="00270C54" w:rsidP="00270C54">
      <w:pPr>
        <w:rPr>
          <w:rFonts w:asciiTheme="minorHAnsi" w:hAnsiTheme="minorHAnsi" w:cstheme="minorBidi"/>
        </w:rPr>
      </w:pPr>
      <w:r>
        <w:t xml:space="preserve">A batch </w:t>
      </w:r>
      <w:r w:rsidR="00EE42BB">
        <w:t>process</w:t>
      </w:r>
      <w:r>
        <w:t xml:space="preserve"> is needed to extract account balance information </w:t>
      </w:r>
      <w:r w:rsidR="0019668C">
        <w:t xml:space="preserve">for </w:t>
      </w:r>
      <w:r w:rsidR="00894066">
        <w:t xml:space="preserve">each individual account </w:t>
      </w:r>
      <w:r>
        <w:t xml:space="preserve">from CCS to a </w:t>
      </w:r>
      <w:r w:rsidR="00B476CB">
        <w:t>csv file</w:t>
      </w:r>
      <w:r>
        <w:t xml:space="preserve">.  </w:t>
      </w:r>
      <w:r w:rsidR="009C1462" w:rsidRPr="009C1462">
        <w:rPr>
          <w:rFonts w:asciiTheme="minorHAnsi" w:hAnsiTheme="minorHAnsi" w:cstheme="minorBidi"/>
        </w:rPr>
        <w:t xml:space="preserve"> </w:t>
      </w:r>
      <w:r w:rsidR="009C1462" w:rsidRPr="00C73C7B">
        <w:rPr>
          <w:rFonts w:asciiTheme="minorHAnsi" w:hAnsiTheme="minorHAnsi" w:cstheme="minorBidi"/>
        </w:rPr>
        <w:t>This process, managed by the CCS batch, replaces a previously used standalone Java job that generated a CSV extract, maintaining the same purpose for the utility.</w:t>
      </w:r>
      <w:r w:rsidR="000D58A3">
        <w:rPr>
          <w:rFonts w:asciiTheme="minorHAnsi" w:hAnsiTheme="minorHAnsi" w:cstheme="minorBidi"/>
        </w:rPr>
        <w:t xml:space="preserve"> </w:t>
      </w:r>
      <w:r w:rsidR="00CE2014">
        <w:t>The</w:t>
      </w:r>
      <w:r w:rsidR="00CA1495">
        <w:t xml:space="preserve"> output csv file will be placed at object storage location to be picked up by</w:t>
      </w:r>
      <w:r w:rsidR="003B178B">
        <w:t xml:space="preserve"> VertexOne - VX Engage.</w:t>
      </w:r>
    </w:p>
    <w:p w14:paraId="164E80E3" w14:textId="77777777" w:rsidR="0003283A" w:rsidRDefault="0003283A" w:rsidP="0016784D">
      <w:pPr>
        <w:pStyle w:val="TableText0"/>
        <w:rPr>
          <w:rStyle w:val="HighlightedVariable"/>
          <w:rFonts w:ascii="EYInterstate Light" w:hAnsi="EYInterstate Light"/>
        </w:rPr>
      </w:pPr>
    </w:p>
    <w:p w14:paraId="6621DFEE" w14:textId="77777777" w:rsidR="0003283A" w:rsidRPr="0016784D" w:rsidRDefault="0003283A" w:rsidP="0016784D">
      <w:pPr>
        <w:pStyle w:val="TableText0"/>
        <w:rPr>
          <w:rStyle w:val="HighlightedVariable"/>
          <w:rFonts w:ascii="EYInterstate Light" w:hAnsi="EYInterstate Light"/>
        </w:rPr>
      </w:pPr>
    </w:p>
    <w:tbl>
      <w:tblPr>
        <w:tblW w:w="864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top w:w="57" w:type="dxa"/>
          <w:bottom w:w="57" w:type="dxa"/>
        </w:tblCellMar>
        <w:tblLook w:val="01E0" w:firstRow="1" w:lastRow="1" w:firstColumn="1" w:lastColumn="1" w:noHBand="0" w:noVBand="0"/>
      </w:tblPr>
      <w:tblGrid>
        <w:gridCol w:w="2808"/>
        <w:gridCol w:w="2430"/>
        <w:gridCol w:w="3402"/>
      </w:tblGrid>
      <w:tr w:rsidR="0045785C" w:rsidRPr="00B40D82" w14:paraId="6B993440" w14:textId="77777777" w:rsidTr="008A36CB">
        <w:trPr>
          <w:trHeight w:val="352"/>
        </w:trPr>
        <w:tc>
          <w:tcPr>
            <w:tcW w:w="2808" w:type="dxa"/>
            <w:shd w:val="clear" w:color="auto" w:fill="A6A6A6" w:themeFill="background1" w:themeFillShade="A6"/>
          </w:tcPr>
          <w:p w14:paraId="05DF2344" w14:textId="77777777" w:rsidR="0045785C" w:rsidRPr="00B40D82" w:rsidRDefault="0045785C" w:rsidP="0045785C">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B40D82">
              <w:rPr>
                <w:rFonts w:ascii="EYInterstate Light" w:eastAsia="Times New Roman" w:hAnsi="EYInterstate Light" w:cs="Times New Roman"/>
                <w:b/>
                <w:color w:val="000000"/>
                <w:sz w:val="20"/>
                <w:szCs w:val="20"/>
                <w:lang w:val="de-DE"/>
              </w:rPr>
              <w:t>Enhancement/Interface Id</w:t>
            </w:r>
          </w:p>
          <w:p w14:paraId="5C5889B8" w14:textId="77777777" w:rsidR="0045785C" w:rsidRPr="00B40D82" w:rsidRDefault="0045785C" w:rsidP="0045785C">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B40D82">
              <w:rPr>
                <w:rFonts w:ascii="EYInterstate Light" w:eastAsia="Times New Roman" w:hAnsi="EYInterstate Light" w:cs="Times New Roman"/>
                <w:b/>
                <w:i/>
                <w:color w:val="000000"/>
                <w:sz w:val="20"/>
                <w:szCs w:val="20"/>
                <w:lang w:val="de-DE"/>
              </w:rPr>
              <w:t>(Functional Design ID)</w:t>
            </w:r>
          </w:p>
        </w:tc>
        <w:tc>
          <w:tcPr>
            <w:tcW w:w="2430" w:type="dxa"/>
            <w:shd w:val="clear" w:color="auto" w:fill="A6A6A6" w:themeFill="background1" w:themeFillShade="A6"/>
          </w:tcPr>
          <w:p w14:paraId="4BA84384" w14:textId="77777777" w:rsidR="0045785C" w:rsidRPr="00B40D82" w:rsidRDefault="0045785C" w:rsidP="0045785C">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B40D82">
              <w:rPr>
                <w:rFonts w:ascii="EYInterstate Light" w:eastAsia="Times New Roman" w:hAnsi="EYInterstate Light" w:cs="Times New Roman"/>
                <w:b/>
                <w:color w:val="000000"/>
                <w:sz w:val="20"/>
                <w:szCs w:val="20"/>
                <w:lang w:val="de-DE"/>
              </w:rPr>
              <w:t>Requirement Id</w:t>
            </w:r>
          </w:p>
        </w:tc>
        <w:tc>
          <w:tcPr>
            <w:tcW w:w="3402" w:type="dxa"/>
            <w:shd w:val="clear" w:color="auto" w:fill="A6A6A6" w:themeFill="background1" w:themeFillShade="A6"/>
          </w:tcPr>
          <w:p w14:paraId="1132F978" w14:textId="77777777" w:rsidR="0045785C" w:rsidRPr="00B40D82" w:rsidRDefault="0045785C" w:rsidP="0045785C">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B40D82">
              <w:rPr>
                <w:rFonts w:ascii="EYInterstate Light" w:eastAsia="Times New Roman" w:hAnsi="EYInterstate Light" w:cs="Times New Roman"/>
                <w:b/>
                <w:color w:val="000000"/>
                <w:sz w:val="20"/>
                <w:szCs w:val="20"/>
                <w:lang w:val="de-DE"/>
              </w:rPr>
              <w:t>Requirement Description</w:t>
            </w:r>
          </w:p>
        </w:tc>
      </w:tr>
      <w:tr w:rsidR="0045785C" w:rsidRPr="00B40D82" w14:paraId="45636AC0" w14:textId="77777777" w:rsidTr="0045785C">
        <w:trPr>
          <w:trHeight w:val="274"/>
        </w:trPr>
        <w:tc>
          <w:tcPr>
            <w:tcW w:w="2808" w:type="dxa"/>
          </w:tcPr>
          <w:p w14:paraId="6F767C46" w14:textId="381FDC31" w:rsidR="0045785C" w:rsidRPr="00B40D82" w:rsidRDefault="00AA2E6F" w:rsidP="0045785C">
            <w:pPr>
              <w:overflowPunct w:val="0"/>
              <w:autoSpaceDE w:val="0"/>
              <w:autoSpaceDN w:val="0"/>
              <w:adjustRightInd w:val="0"/>
              <w:spacing w:before="60" w:after="60"/>
              <w:textAlignment w:val="baseline"/>
              <w:rPr>
                <w:rFonts w:ascii="EYInterstate" w:eastAsia="Times New Roman" w:hAnsi="EYInterstate"/>
                <w:sz w:val="20"/>
                <w:szCs w:val="20"/>
                <w:lang w:val="de-DE"/>
              </w:rPr>
            </w:pPr>
            <w:r>
              <w:rPr>
                <w:rFonts w:ascii="EYInterstate" w:eastAsia="Times New Roman" w:hAnsi="EYInterstate"/>
                <w:sz w:val="20"/>
                <w:szCs w:val="20"/>
                <w:lang w:val="de-DE"/>
              </w:rPr>
              <w:t>CM073</w:t>
            </w:r>
          </w:p>
        </w:tc>
        <w:tc>
          <w:tcPr>
            <w:tcW w:w="2430" w:type="dxa"/>
          </w:tcPr>
          <w:p w14:paraId="2F8A818B" w14:textId="194BBC0F" w:rsidR="0045785C" w:rsidRPr="00B40D82" w:rsidRDefault="00AA2E6F" w:rsidP="0045785C">
            <w:pPr>
              <w:overflowPunct w:val="0"/>
              <w:autoSpaceDE w:val="0"/>
              <w:autoSpaceDN w:val="0"/>
              <w:adjustRightInd w:val="0"/>
              <w:spacing w:before="60" w:after="60"/>
              <w:textAlignment w:val="baseline"/>
              <w:rPr>
                <w:rFonts w:ascii="EYInterstate" w:eastAsia="Times New Roman" w:hAnsi="EYInterstate"/>
                <w:sz w:val="20"/>
                <w:szCs w:val="20"/>
                <w:lang w:val="de-DE"/>
              </w:rPr>
            </w:pPr>
            <w:r w:rsidRPr="00AA2E6F">
              <w:rPr>
                <w:rFonts w:ascii="EYInterstate" w:eastAsia="Times New Roman" w:hAnsi="EYInterstate"/>
                <w:sz w:val="20"/>
                <w:szCs w:val="20"/>
              </w:rPr>
              <w:t>RQ0672</w:t>
            </w:r>
          </w:p>
        </w:tc>
        <w:tc>
          <w:tcPr>
            <w:tcW w:w="3402" w:type="dxa"/>
          </w:tcPr>
          <w:p w14:paraId="6F986B90" w14:textId="2DCFB729" w:rsidR="0045785C" w:rsidRPr="00B40D82" w:rsidRDefault="00AA2E6F" w:rsidP="0045785C">
            <w:pPr>
              <w:overflowPunct w:val="0"/>
              <w:autoSpaceDE w:val="0"/>
              <w:autoSpaceDN w:val="0"/>
              <w:adjustRightInd w:val="0"/>
              <w:spacing w:before="60" w:after="60"/>
              <w:textAlignment w:val="baseline"/>
              <w:rPr>
                <w:rFonts w:ascii="EYInterstate" w:eastAsia="Times New Roman" w:hAnsi="EYInterstate"/>
                <w:sz w:val="20"/>
                <w:szCs w:val="20"/>
                <w:lang w:val="de-DE"/>
              </w:rPr>
            </w:pPr>
            <w:r w:rsidRPr="00AA2E6F">
              <w:rPr>
                <w:rFonts w:ascii="EYInterstate" w:eastAsia="Times New Roman" w:hAnsi="EYInterstate"/>
                <w:sz w:val="20"/>
                <w:szCs w:val="20"/>
              </w:rPr>
              <w:t>Integration - Send Account balances to VX Engage</w:t>
            </w:r>
          </w:p>
        </w:tc>
      </w:tr>
      <w:tr w:rsidR="0045785C" w:rsidRPr="00B40D82" w14:paraId="5B95EBB2" w14:textId="77777777" w:rsidTr="0045785C">
        <w:trPr>
          <w:trHeight w:val="274"/>
        </w:trPr>
        <w:tc>
          <w:tcPr>
            <w:tcW w:w="2808" w:type="dxa"/>
          </w:tcPr>
          <w:p w14:paraId="12030FE9" w14:textId="77777777" w:rsidR="0045785C" w:rsidRPr="00B40D82" w:rsidRDefault="0045785C" w:rsidP="0045785C">
            <w:pPr>
              <w:spacing w:before="60" w:after="60"/>
              <w:rPr>
                <w:rFonts w:ascii="EYInterstate" w:eastAsia="Times New Roman" w:hAnsi="EYInterstate"/>
                <w:sz w:val="20"/>
                <w:szCs w:val="20"/>
              </w:rPr>
            </w:pPr>
          </w:p>
        </w:tc>
        <w:tc>
          <w:tcPr>
            <w:tcW w:w="2430" w:type="dxa"/>
          </w:tcPr>
          <w:p w14:paraId="1A860E0D" w14:textId="77777777" w:rsidR="0045785C" w:rsidRPr="00B40D82" w:rsidRDefault="0045785C" w:rsidP="0045785C">
            <w:pPr>
              <w:spacing w:before="60" w:after="60"/>
              <w:rPr>
                <w:rFonts w:ascii="EYInterstate" w:eastAsia="Times New Roman" w:hAnsi="EYInterstate"/>
                <w:sz w:val="20"/>
                <w:szCs w:val="20"/>
              </w:rPr>
            </w:pPr>
          </w:p>
        </w:tc>
        <w:tc>
          <w:tcPr>
            <w:tcW w:w="3402" w:type="dxa"/>
          </w:tcPr>
          <w:p w14:paraId="23D5C93D" w14:textId="77777777" w:rsidR="0045785C" w:rsidRPr="00B40D82" w:rsidRDefault="0045785C" w:rsidP="0045785C">
            <w:pPr>
              <w:spacing w:before="60" w:after="60"/>
              <w:rPr>
                <w:rFonts w:ascii="EYInterstate" w:eastAsia="Times New Roman" w:hAnsi="EYInterstate"/>
                <w:sz w:val="20"/>
                <w:szCs w:val="20"/>
              </w:rPr>
            </w:pPr>
          </w:p>
        </w:tc>
      </w:tr>
      <w:tr w:rsidR="0045785C" w:rsidRPr="00B40D82" w14:paraId="139C1DF1" w14:textId="77777777" w:rsidTr="0045785C">
        <w:trPr>
          <w:trHeight w:val="86"/>
        </w:trPr>
        <w:tc>
          <w:tcPr>
            <w:tcW w:w="2808" w:type="dxa"/>
          </w:tcPr>
          <w:p w14:paraId="217FF0E5" w14:textId="77777777" w:rsidR="0045785C" w:rsidRPr="00B40D82" w:rsidRDefault="0045785C" w:rsidP="0045785C">
            <w:pPr>
              <w:overflowPunct w:val="0"/>
              <w:autoSpaceDE w:val="0"/>
              <w:autoSpaceDN w:val="0"/>
              <w:adjustRightInd w:val="0"/>
              <w:spacing w:before="60" w:after="60"/>
              <w:textAlignment w:val="baseline"/>
              <w:rPr>
                <w:rFonts w:ascii="EYInterstate" w:eastAsia="Times New Roman" w:hAnsi="EYInterstate"/>
                <w:sz w:val="20"/>
                <w:szCs w:val="20"/>
                <w:lang w:val="de-DE"/>
              </w:rPr>
            </w:pPr>
          </w:p>
        </w:tc>
        <w:tc>
          <w:tcPr>
            <w:tcW w:w="2430" w:type="dxa"/>
          </w:tcPr>
          <w:p w14:paraId="444943E1" w14:textId="77777777" w:rsidR="0045785C" w:rsidRPr="00B40D82" w:rsidRDefault="0045785C" w:rsidP="0045785C">
            <w:pPr>
              <w:overflowPunct w:val="0"/>
              <w:autoSpaceDE w:val="0"/>
              <w:autoSpaceDN w:val="0"/>
              <w:adjustRightInd w:val="0"/>
              <w:spacing w:before="60" w:after="60"/>
              <w:textAlignment w:val="baseline"/>
              <w:rPr>
                <w:rFonts w:ascii="EYInterstate" w:eastAsia="Times New Roman" w:hAnsi="EYInterstate"/>
                <w:sz w:val="20"/>
                <w:szCs w:val="20"/>
                <w:lang w:val="de-DE"/>
              </w:rPr>
            </w:pPr>
          </w:p>
        </w:tc>
        <w:tc>
          <w:tcPr>
            <w:tcW w:w="3402" w:type="dxa"/>
          </w:tcPr>
          <w:p w14:paraId="49BDDB8A" w14:textId="77777777" w:rsidR="0045785C" w:rsidRPr="00B40D82" w:rsidRDefault="0045785C" w:rsidP="0045785C">
            <w:pPr>
              <w:overflowPunct w:val="0"/>
              <w:autoSpaceDE w:val="0"/>
              <w:autoSpaceDN w:val="0"/>
              <w:adjustRightInd w:val="0"/>
              <w:spacing w:before="60" w:after="60"/>
              <w:textAlignment w:val="baseline"/>
              <w:rPr>
                <w:rFonts w:ascii="EYInterstate" w:eastAsia="Times New Roman" w:hAnsi="EYInterstate"/>
                <w:sz w:val="20"/>
                <w:szCs w:val="20"/>
                <w:lang w:val="de-DE"/>
              </w:rPr>
            </w:pPr>
          </w:p>
        </w:tc>
      </w:tr>
      <w:tr w:rsidR="0045785C" w:rsidRPr="00B40D82" w14:paraId="0C0F7C4E" w14:textId="77777777" w:rsidTr="0045785C">
        <w:trPr>
          <w:trHeight w:val="86"/>
        </w:trPr>
        <w:tc>
          <w:tcPr>
            <w:tcW w:w="2808" w:type="dxa"/>
          </w:tcPr>
          <w:p w14:paraId="67357419" w14:textId="77777777" w:rsidR="0045785C" w:rsidRPr="00B40D82" w:rsidRDefault="0045785C" w:rsidP="0045785C">
            <w:pPr>
              <w:overflowPunct w:val="0"/>
              <w:autoSpaceDE w:val="0"/>
              <w:autoSpaceDN w:val="0"/>
              <w:adjustRightInd w:val="0"/>
              <w:spacing w:before="60" w:after="60"/>
              <w:textAlignment w:val="baseline"/>
              <w:rPr>
                <w:rFonts w:ascii="EYInterstate" w:eastAsia="Times New Roman" w:hAnsi="EYInterstate"/>
                <w:sz w:val="20"/>
                <w:szCs w:val="20"/>
                <w:lang w:val="de-DE"/>
              </w:rPr>
            </w:pPr>
          </w:p>
        </w:tc>
        <w:tc>
          <w:tcPr>
            <w:tcW w:w="2430" w:type="dxa"/>
          </w:tcPr>
          <w:p w14:paraId="08B3E337" w14:textId="77777777" w:rsidR="0045785C" w:rsidRPr="00B40D82" w:rsidRDefault="0045785C" w:rsidP="0045785C">
            <w:pPr>
              <w:overflowPunct w:val="0"/>
              <w:autoSpaceDE w:val="0"/>
              <w:autoSpaceDN w:val="0"/>
              <w:adjustRightInd w:val="0"/>
              <w:spacing w:before="60" w:after="60"/>
              <w:textAlignment w:val="baseline"/>
              <w:rPr>
                <w:rFonts w:ascii="EYInterstate" w:eastAsia="Times New Roman" w:hAnsi="EYInterstate"/>
                <w:sz w:val="20"/>
                <w:szCs w:val="20"/>
                <w:lang w:val="de-DE"/>
              </w:rPr>
            </w:pPr>
          </w:p>
        </w:tc>
        <w:tc>
          <w:tcPr>
            <w:tcW w:w="3402" w:type="dxa"/>
          </w:tcPr>
          <w:p w14:paraId="78205951" w14:textId="77777777" w:rsidR="0045785C" w:rsidRPr="00B40D82" w:rsidRDefault="0045785C" w:rsidP="0045785C">
            <w:pPr>
              <w:overflowPunct w:val="0"/>
              <w:autoSpaceDE w:val="0"/>
              <w:autoSpaceDN w:val="0"/>
              <w:adjustRightInd w:val="0"/>
              <w:spacing w:before="60" w:after="60"/>
              <w:textAlignment w:val="baseline"/>
              <w:rPr>
                <w:rFonts w:ascii="EYInterstate" w:eastAsia="Times New Roman" w:hAnsi="EYInterstate"/>
                <w:sz w:val="20"/>
                <w:szCs w:val="20"/>
                <w:lang w:val="de-DE"/>
              </w:rPr>
            </w:pPr>
          </w:p>
        </w:tc>
      </w:tr>
      <w:tr w:rsidR="0045785C" w:rsidRPr="00B40D82" w14:paraId="73E7CA4B" w14:textId="77777777" w:rsidTr="0045785C">
        <w:trPr>
          <w:trHeight w:val="86"/>
        </w:trPr>
        <w:tc>
          <w:tcPr>
            <w:tcW w:w="2808" w:type="dxa"/>
          </w:tcPr>
          <w:p w14:paraId="492063D3" w14:textId="77777777" w:rsidR="0045785C" w:rsidRPr="00B40D82" w:rsidRDefault="0045785C" w:rsidP="0045785C">
            <w:pPr>
              <w:overflowPunct w:val="0"/>
              <w:autoSpaceDE w:val="0"/>
              <w:autoSpaceDN w:val="0"/>
              <w:adjustRightInd w:val="0"/>
              <w:spacing w:before="60" w:after="60"/>
              <w:textAlignment w:val="baseline"/>
              <w:rPr>
                <w:rFonts w:ascii="EYInterstate" w:eastAsia="Times New Roman" w:hAnsi="EYInterstate"/>
                <w:sz w:val="20"/>
                <w:szCs w:val="20"/>
                <w:lang w:val="de-DE"/>
              </w:rPr>
            </w:pPr>
          </w:p>
        </w:tc>
        <w:tc>
          <w:tcPr>
            <w:tcW w:w="2430" w:type="dxa"/>
          </w:tcPr>
          <w:p w14:paraId="7AA264EC" w14:textId="77777777" w:rsidR="0045785C" w:rsidRPr="00B40D82" w:rsidRDefault="0045785C" w:rsidP="0045785C">
            <w:pPr>
              <w:overflowPunct w:val="0"/>
              <w:autoSpaceDE w:val="0"/>
              <w:autoSpaceDN w:val="0"/>
              <w:adjustRightInd w:val="0"/>
              <w:spacing w:before="60" w:after="60"/>
              <w:textAlignment w:val="baseline"/>
              <w:rPr>
                <w:rFonts w:ascii="EYInterstate" w:eastAsia="Times New Roman" w:hAnsi="EYInterstate"/>
                <w:sz w:val="20"/>
                <w:szCs w:val="20"/>
                <w:lang w:val="de-DE"/>
              </w:rPr>
            </w:pPr>
          </w:p>
        </w:tc>
        <w:tc>
          <w:tcPr>
            <w:tcW w:w="3402" w:type="dxa"/>
          </w:tcPr>
          <w:p w14:paraId="4306B8AE" w14:textId="77777777" w:rsidR="0045785C" w:rsidRPr="00B40D82" w:rsidRDefault="0045785C" w:rsidP="0045785C">
            <w:pPr>
              <w:overflowPunct w:val="0"/>
              <w:autoSpaceDE w:val="0"/>
              <w:autoSpaceDN w:val="0"/>
              <w:adjustRightInd w:val="0"/>
              <w:spacing w:before="60" w:after="60"/>
              <w:textAlignment w:val="baseline"/>
              <w:rPr>
                <w:rFonts w:ascii="EYInterstate" w:eastAsia="Times New Roman" w:hAnsi="EYInterstate"/>
                <w:sz w:val="20"/>
                <w:szCs w:val="20"/>
                <w:lang w:val="de-DE"/>
              </w:rPr>
            </w:pPr>
          </w:p>
        </w:tc>
      </w:tr>
    </w:tbl>
    <w:p w14:paraId="1E488C58" w14:textId="77777777" w:rsidR="0045785C" w:rsidRDefault="0045785C" w:rsidP="0045785C">
      <w:pPr>
        <w:pStyle w:val="Heading2"/>
      </w:pPr>
      <w:bookmarkStart w:id="242" w:name="_Toc454526161"/>
      <w:bookmarkStart w:id="243" w:name="_Toc210641531"/>
      <w:r w:rsidRPr="00B40D82">
        <w:t>Risks and Limitations</w:t>
      </w:r>
      <w:bookmarkEnd w:id="240"/>
      <w:bookmarkEnd w:id="242"/>
      <w:bookmarkEnd w:id="243"/>
    </w:p>
    <w:p w14:paraId="0580A1D7" w14:textId="5132765E" w:rsidR="00AE2541" w:rsidRDefault="00AE2541" w:rsidP="004E15EB">
      <w:pPr>
        <w:pStyle w:val="ListParagraph"/>
        <w:numPr>
          <w:ilvl w:val="0"/>
          <w:numId w:val="34"/>
        </w:numPr>
      </w:pPr>
      <w:r>
        <w:t>NA</w:t>
      </w:r>
    </w:p>
    <w:p w14:paraId="30FD6154" w14:textId="47E04F97" w:rsidR="0045785C" w:rsidRDefault="0045785C" w:rsidP="002D45F7">
      <w:pPr>
        <w:pStyle w:val="Heading2"/>
      </w:pPr>
      <w:bookmarkStart w:id="244" w:name="_Toc355277660"/>
      <w:bookmarkStart w:id="245" w:name="_Toc454526162"/>
      <w:bookmarkStart w:id="246" w:name="_Toc210641532"/>
      <w:r>
        <w:t>Assumptions</w:t>
      </w:r>
      <w:bookmarkEnd w:id="244"/>
      <w:bookmarkEnd w:id="245"/>
      <w:bookmarkEnd w:id="246"/>
    </w:p>
    <w:p w14:paraId="6DEE174E" w14:textId="77777777" w:rsidR="00263C27" w:rsidRPr="00263C27" w:rsidRDefault="009E2E98" w:rsidP="007212F7">
      <w:pPr>
        <w:pStyle w:val="BodyText"/>
        <w:numPr>
          <w:ilvl w:val="0"/>
          <w:numId w:val="35"/>
        </w:numPr>
        <w:rPr>
          <w:rFonts w:ascii="Arial" w:hAnsi="Arial"/>
          <w:iCs/>
          <w:sz w:val="20"/>
        </w:rPr>
      </w:pPr>
      <w:r w:rsidRPr="006B588C">
        <w:rPr>
          <w:rFonts w:cstheme="minorHAnsi"/>
        </w:rPr>
        <w:t>Only SJWC accounts will be considered for th</w:t>
      </w:r>
      <w:r w:rsidR="008A36DF">
        <w:rPr>
          <w:rFonts w:cstheme="minorHAnsi"/>
        </w:rPr>
        <w:t>is</w:t>
      </w:r>
      <w:r w:rsidRPr="006B588C">
        <w:rPr>
          <w:rFonts w:cstheme="minorHAnsi"/>
        </w:rPr>
        <w:t xml:space="preserve"> extract.</w:t>
      </w:r>
    </w:p>
    <w:p w14:paraId="3CE6E00B" w14:textId="3D681C17" w:rsidR="003009A3" w:rsidRPr="00034A55" w:rsidRDefault="00263C27" w:rsidP="00034A55">
      <w:pPr>
        <w:pStyle w:val="QBDText1"/>
        <w:numPr>
          <w:ilvl w:val="0"/>
          <w:numId w:val="35"/>
        </w:numPr>
        <w:rPr>
          <w:rFonts w:asciiTheme="minorHAnsi" w:eastAsiaTheme="minorEastAsia" w:hAnsiTheme="minorHAnsi" w:cstheme="minorBidi"/>
        </w:rPr>
      </w:pPr>
      <w:r>
        <w:rPr>
          <w:rFonts w:asciiTheme="minorHAnsi" w:eastAsiaTheme="minorEastAsia" w:hAnsiTheme="minorHAnsi" w:cstheme="minorBidi"/>
          <w:sz w:val="22"/>
          <w:szCs w:val="22"/>
        </w:rPr>
        <w:t xml:space="preserve">The batch job will be part of the nightly batch cycle and the </w:t>
      </w:r>
      <w:r w:rsidR="00025532">
        <w:rPr>
          <w:rFonts w:asciiTheme="minorHAnsi" w:eastAsiaTheme="minorEastAsia" w:hAnsiTheme="minorHAnsi" w:cstheme="minorBidi"/>
          <w:sz w:val="22"/>
          <w:szCs w:val="22"/>
        </w:rPr>
        <w:t>batch job</w:t>
      </w:r>
      <w:r w:rsidR="00924E8D">
        <w:rPr>
          <w:rFonts w:asciiTheme="minorHAnsi" w:eastAsiaTheme="minorEastAsia" w:hAnsiTheme="minorHAnsi" w:cstheme="minorBidi"/>
          <w:sz w:val="22"/>
          <w:szCs w:val="22"/>
        </w:rPr>
        <w:t xml:space="preserve"> </w:t>
      </w:r>
      <w:r w:rsidR="00025532">
        <w:rPr>
          <w:rFonts w:asciiTheme="minorHAnsi" w:eastAsiaTheme="minorEastAsia" w:hAnsiTheme="minorHAnsi" w:cstheme="minorBidi"/>
          <w:sz w:val="22"/>
          <w:szCs w:val="22"/>
        </w:rPr>
        <w:t xml:space="preserve">related details like </w:t>
      </w:r>
      <w:r>
        <w:rPr>
          <w:rFonts w:asciiTheme="minorHAnsi" w:eastAsiaTheme="minorEastAsia" w:hAnsiTheme="minorHAnsi" w:cstheme="minorBidi"/>
          <w:sz w:val="22"/>
          <w:szCs w:val="22"/>
        </w:rPr>
        <w:t>submission</w:t>
      </w:r>
      <w:r w:rsidR="007C6DA5">
        <w:rPr>
          <w:rFonts w:asciiTheme="minorHAnsi" w:eastAsiaTheme="minorEastAsia" w:hAnsiTheme="minorHAnsi" w:cstheme="minorBidi"/>
          <w:sz w:val="22"/>
          <w:szCs w:val="22"/>
        </w:rPr>
        <w:t xml:space="preserve"> </w:t>
      </w:r>
      <w:r>
        <w:rPr>
          <w:rFonts w:asciiTheme="minorHAnsi" w:eastAsiaTheme="minorEastAsia" w:hAnsiTheme="minorHAnsi" w:cstheme="minorBidi"/>
          <w:sz w:val="22"/>
          <w:szCs w:val="22"/>
        </w:rPr>
        <w:t>time</w:t>
      </w:r>
      <w:r w:rsidR="003F6956">
        <w:rPr>
          <w:rFonts w:asciiTheme="minorHAnsi" w:eastAsiaTheme="minorEastAsia" w:hAnsiTheme="minorHAnsi" w:cstheme="minorBidi"/>
          <w:sz w:val="22"/>
          <w:szCs w:val="22"/>
        </w:rPr>
        <w:t>, batch job successo</w:t>
      </w:r>
      <w:r w:rsidR="006B390F">
        <w:rPr>
          <w:rFonts w:asciiTheme="minorHAnsi" w:eastAsiaTheme="minorEastAsia" w:hAnsiTheme="minorHAnsi" w:cstheme="minorBidi"/>
          <w:sz w:val="22"/>
          <w:szCs w:val="22"/>
        </w:rPr>
        <w:t>r</w:t>
      </w:r>
      <w:r w:rsidR="00025532">
        <w:rPr>
          <w:rFonts w:asciiTheme="minorHAnsi" w:eastAsiaTheme="minorEastAsia" w:hAnsiTheme="minorHAnsi" w:cstheme="minorBidi"/>
          <w:sz w:val="22"/>
          <w:szCs w:val="22"/>
        </w:rPr>
        <w:t>/</w:t>
      </w:r>
      <w:r w:rsidR="007B0F10" w:rsidRPr="007B0F10">
        <w:rPr>
          <w:rFonts w:asciiTheme="minorHAnsi" w:eastAsiaTheme="minorEastAsia" w:hAnsiTheme="minorHAnsi" w:cstheme="minorBidi"/>
          <w:sz w:val="22"/>
          <w:szCs w:val="22"/>
        </w:rPr>
        <w:t xml:space="preserve">predecessor </w:t>
      </w:r>
      <w:r w:rsidR="007B0F10">
        <w:rPr>
          <w:rFonts w:asciiTheme="minorHAnsi" w:eastAsiaTheme="minorEastAsia" w:hAnsiTheme="minorHAnsi" w:cstheme="minorBidi"/>
          <w:sz w:val="22"/>
          <w:szCs w:val="22"/>
        </w:rPr>
        <w:t xml:space="preserve">will be maintained </w:t>
      </w:r>
      <w:r w:rsidR="008D2087">
        <w:rPr>
          <w:rFonts w:asciiTheme="minorHAnsi" w:eastAsiaTheme="minorEastAsia" w:hAnsiTheme="minorHAnsi" w:cstheme="minorBidi"/>
          <w:sz w:val="22"/>
          <w:szCs w:val="22"/>
        </w:rPr>
        <w:t>and managed separat</w:t>
      </w:r>
      <w:r w:rsidR="000C2BF9">
        <w:rPr>
          <w:rFonts w:asciiTheme="minorHAnsi" w:eastAsiaTheme="minorEastAsia" w:hAnsiTheme="minorHAnsi" w:cstheme="minorBidi"/>
          <w:sz w:val="22"/>
          <w:szCs w:val="22"/>
        </w:rPr>
        <w:t xml:space="preserve">ely </w:t>
      </w:r>
      <w:r w:rsidR="00842DA0">
        <w:rPr>
          <w:rFonts w:asciiTheme="minorHAnsi" w:eastAsiaTheme="minorEastAsia" w:hAnsiTheme="minorHAnsi" w:cstheme="minorBidi"/>
          <w:sz w:val="22"/>
          <w:szCs w:val="22"/>
        </w:rPr>
        <w:t xml:space="preserve">from Batch Run </w:t>
      </w:r>
      <w:r w:rsidR="00842DA0" w:rsidRPr="00D12A4D">
        <w:rPr>
          <w:rFonts w:ascii="Calibri" w:eastAsia="Aptos" w:hAnsi="Calibri" w:cs="Calibri"/>
          <w:noProof/>
          <w:color w:val="0000FF"/>
          <w:sz w:val="22"/>
          <w:szCs w:val="22"/>
          <w:shd w:val="clear" w:color="auto" w:fill="F3F2F1"/>
        </w:rPr>
        <w:t>Book</w:t>
      </w:r>
      <w:r w:rsidR="00034A55" w:rsidRPr="00D12A4D">
        <w:rPr>
          <w:rFonts w:ascii="Calibri" w:eastAsia="Aptos" w:hAnsi="Calibri" w:cs="Calibri"/>
          <w:noProof/>
          <w:color w:val="0000FF"/>
          <w:sz w:val="22"/>
          <w:szCs w:val="22"/>
          <w:shd w:val="clear" w:color="auto" w:fill="F3F2F1"/>
        </w:rPr>
        <w:t xml:space="preserve"> </w:t>
      </w:r>
      <w:hyperlink r:id="rId17" w:history="1">
        <w:r w:rsidR="00034A55" w:rsidRPr="00D12A4D">
          <w:rPr>
            <w:rFonts w:ascii="Calibri" w:eastAsia="Aptos" w:hAnsi="Calibri" w:cs="Calibri"/>
            <w:noProof/>
            <w:color w:val="0000FF"/>
            <w:sz w:val="22"/>
            <w:szCs w:val="22"/>
            <w:shd w:val="clear" w:color="auto" w:fill="F3F2F1"/>
          </w:rPr>
          <w:t>Project Elevate - Batch Run Book V1.xlsx</w:t>
        </w:r>
      </w:hyperlink>
    </w:p>
    <w:p w14:paraId="38256A26" w14:textId="29DEFC32" w:rsidR="007E14C4" w:rsidRDefault="007E14C4" w:rsidP="64A2F970">
      <w:pPr>
        <w:pStyle w:val="QBDText1"/>
        <w:numPr>
          <w:ilvl w:val="0"/>
          <w:numId w:val="35"/>
        </w:numPr>
        <w:rPr>
          <w:rFonts w:asciiTheme="minorHAnsi" w:eastAsiaTheme="minorEastAsia" w:hAnsiTheme="minorHAnsi" w:cstheme="minorBidi"/>
          <w:sz w:val="22"/>
          <w:szCs w:val="22"/>
        </w:rPr>
      </w:pPr>
      <w:r w:rsidRPr="64A2F970">
        <w:rPr>
          <w:rFonts w:asciiTheme="minorHAnsi" w:eastAsiaTheme="minorEastAsia" w:hAnsiTheme="minorHAnsi" w:cstheme="minorBidi"/>
          <w:sz w:val="22"/>
          <w:szCs w:val="22"/>
        </w:rPr>
        <w:t xml:space="preserve">This </w:t>
      </w:r>
      <w:r w:rsidR="00474370">
        <w:rPr>
          <w:rFonts w:asciiTheme="minorHAnsi" w:eastAsiaTheme="minorEastAsia" w:hAnsiTheme="minorHAnsi" w:cstheme="minorBidi"/>
          <w:sz w:val="22"/>
          <w:szCs w:val="22"/>
        </w:rPr>
        <w:t xml:space="preserve">batch </w:t>
      </w:r>
      <w:r w:rsidR="00904CAE">
        <w:rPr>
          <w:rFonts w:asciiTheme="minorHAnsi" w:eastAsiaTheme="minorEastAsia" w:hAnsiTheme="minorHAnsi" w:cstheme="minorBidi"/>
          <w:sz w:val="22"/>
          <w:szCs w:val="22"/>
        </w:rPr>
        <w:t xml:space="preserve">job </w:t>
      </w:r>
      <w:r w:rsidRPr="64A2F970">
        <w:rPr>
          <w:rFonts w:asciiTheme="minorHAnsi" w:eastAsiaTheme="minorEastAsia" w:hAnsiTheme="minorHAnsi" w:cstheme="minorBidi"/>
          <w:sz w:val="22"/>
          <w:szCs w:val="22"/>
        </w:rPr>
        <w:t xml:space="preserve">will run once a </w:t>
      </w:r>
      <w:del w:id="247" w:author="Joriel C Punzalan" w:date="2025-10-06T11:07:00Z" w16du:dateUtc="2025-10-06T03:07:00Z">
        <w:r w:rsidRPr="64A2F970" w:rsidDel="002D27EB">
          <w:rPr>
            <w:rFonts w:asciiTheme="minorHAnsi" w:eastAsiaTheme="minorEastAsia" w:hAnsiTheme="minorHAnsi" w:cstheme="minorBidi"/>
            <w:sz w:val="22"/>
            <w:szCs w:val="22"/>
          </w:rPr>
          <w:delText>day</w:delText>
        </w:r>
      </w:del>
      <w:ins w:id="248" w:author="Joriel C Punzalan" w:date="2025-10-06T11:07:00Z" w16du:dateUtc="2025-10-06T03:07:00Z">
        <w:r w:rsidR="002D27EB" w:rsidRPr="64A2F970">
          <w:rPr>
            <w:rFonts w:asciiTheme="minorHAnsi" w:eastAsiaTheme="minorEastAsia" w:hAnsiTheme="minorHAnsi" w:cstheme="minorBidi"/>
            <w:sz w:val="22"/>
            <w:szCs w:val="22"/>
          </w:rPr>
          <w:t>day,</w:t>
        </w:r>
      </w:ins>
      <w:r w:rsidRPr="64A2F970">
        <w:rPr>
          <w:rFonts w:asciiTheme="minorHAnsi" w:eastAsiaTheme="minorEastAsia" w:hAnsiTheme="minorHAnsi" w:cstheme="minorBidi"/>
          <w:sz w:val="22"/>
          <w:szCs w:val="22"/>
        </w:rPr>
        <w:t xml:space="preserve"> and file will be </w:t>
      </w:r>
      <w:r w:rsidR="00B47774">
        <w:rPr>
          <w:rFonts w:asciiTheme="minorHAnsi" w:eastAsiaTheme="minorEastAsia" w:hAnsiTheme="minorHAnsi" w:cstheme="minorBidi"/>
          <w:sz w:val="22"/>
          <w:szCs w:val="22"/>
        </w:rPr>
        <w:t>placed</w:t>
      </w:r>
      <w:r w:rsidRPr="64A2F970">
        <w:rPr>
          <w:rFonts w:asciiTheme="minorHAnsi" w:eastAsiaTheme="minorEastAsia" w:hAnsiTheme="minorHAnsi" w:cstheme="minorBidi"/>
          <w:sz w:val="22"/>
          <w:szCs w:val="22"/>
        </w:rPr>
        <w:t xml:space="preserve"> in an object storage. H2OA file transfer process will then pick up this file and send it to VertexOne - VX Engage.</w:t>
      </w:r>
    </w:p>
    <w:p w14:paraId="038BA318" w14:textId="665FA439" w:rsidR="00C8785A" w:rsidRPr="000E482E" w:rsidRDefault="00C8785A" w:rsidP="000E482E">
      <w:pPr>
        <w:pStyle w:val="BodyText"/>
        <w:rPr>
          <w:i/>
          <w:color w:val="0000FF"/>
        </w:rPr>
      </w:pPr>
    </w:p>
    <w:p w14:paraId="1EFC7F73" w14:textId="77777777" w:rsidR="00C8785A" w:rsidRDefault="00C8785A" w:rsidP="0087186E">
      <w:pPr>
        <w:pStyle w:val="Heading1"/>
      </w:pPr>
      <w:bookmarkStart w:id="249" w:name="_Toc358884617"/>
      <w:bookmarkStart w:id="250" w:name="_Toc482097853"/>
      <w:bookmarkStart w:id="251" w:name="_Toc210641533"/>
      <w:r>
        <w:lastRenderedPageBreak/>
        <w:t>Solution</w:t>
      </w:r>
      <w:bookmarkEnd w:id="249"/>
      <w:bookmarkEnd w:id="250"/>
      <w:bookmarkEnd w:id="251"/>
      <w:r>
        <w:t xml:space="preserve"> </w:t>
      </w:r>
    </w:p>
    <w:p w14:paraId="61C894FA" w14:textId="065F5C1E" w:rsidR="0045785C" w:rsidRDefault="0045785C" w:rsidP="0045785C">
      <w:pPr>
        <w:pStyle w:val="Heading2"/>
      </w:pPr>
      <w:bookmarkStart w:id="252" w:name="_Toc454526164"/>
      <w:bookmarkStart w:id="253" w:name="_Toc210641534"/>
      <w:r w:rsidRPr="00664E31">
        <w:t>Design Overview</w:t>
      </w:r>
      <w:bookmarkEnd w:id="252"/>
      <w:bookmarkEnd w:id="253"/>
    </w:p>
    <w:p w14:paraId="7A4CD6BA" w14:textId="6D22086A" w:rsidR="004A591B" w:rsidRPr="000B5F77" w:rsidRDefault="00485A7B" w:rsidP="00DE6C29">
      <w:pPr>
        <w:pStyle w:val="QBDText1"/>
        <w:ind w:left="0"/>
        <w:rPr>
          <w:rFonts w:asciiTheme="minorHAnsi" w:eastAsiaTheme="minorHAnsi" w:hAnsiTheme="minorHAnsi" w:cstheme="minorHAnsi"/>
          <w:sz w:val="22"/>
          <w:szCs w:val="22"/>
        </w:rPr>
      </w:pPr>
      <w:bookmarkStart w:id="254" w:name="_Toc454526165"/>
      <w:r w:rsidRPr="00485A7B">
        <w:rPr>
          <w:rFonts w:asciiTheme="minorHAnsi" w:eastAsiaTheme="minorHAnsi" w:hAnsiTheme="minorHAnsi" w:cstheme="minorHAnsi"/>
          <w:sz w:val="22"/>
          <w:szCs w:val="22"/>
        </w:rPr>
        <w:t>San Jose Water Company (SJWC) currently uses a standalone Java program (cm_Extract) to execute a stored procedure (cm_vo_balance_ext) that retrieves account balance information and generates a customer balance file. To modernize this process, an extract interface will be developed within CCS. This new interface will replicate the logic of the stored procedure to produce the customer balance file.</w:t>
      </w:r>
    </w:p>
    <w:p w14:paraId="67082451" w14:textId="7AE0FE34" w:rsidR="0045785C" w:rsidRDefault="0045785C" w:rsidP="0045785C">
      <w:pPr>
        <w:pStyle w:val="Heading2"/>
      </w:pPr>
      <w:bookmarkStart w:id="255" w:name="_Toc210641535"/>
      <w:r w:rsidRPr="00B40D82">
        <w:t>Triggers</w:t>
      </w:r>
      <w:bookmarkEnd w:id="254"/>
      <w:bookmarkEnd w:id="255"/>
    </w:p>
    <w:p w14:paraId="316CCCCE" w14:textId="75564059" w:rsidR="00F35EBE" w:rsidRPr="00C94C66" w:rsidRDefault="00F35EBE" w:rsidP="00F35EBE">
      <w:r>
        <w:t>Primary: The custom batch job for this process will be triggered</w:t>
      </w:r>
      <w:del w:id="256" w:author="Joriel C Punzalan" w:date="2025-10-06T11:07:00Z" w16du:dateUtc="2025-10-06T03:07:00Z">
        <w:r w:rsidR="57B601CD" w:rsidDel="002D27EB">
          <w:delText>n</w:delText>
        </w:r>
      </w:del>
      <w:r w:rsidR="57B601CD">
        <w:t xml:space="preserve"> every day</w:t>
      </w:r>
      <w:r>
        <w:t xml:space="preserve"> by a batch scheduler</w:t>
      </w:r>
      <w:r w:rsidR="009809FE">
        <w:t xml:space="preserve"> irrespective of holidays</w:t>
      </w:r>
      <w:r w:rsidR="7057F88E">
        <w:t xml:space="preserve"> and weekends.</w:t>
      </w:r>
    </w:p>
    <w:p w14:paraId="6C06529F" w14:textId="4FA6A864" w:rsidR="035E9D9B" w:rsidRDefault="035E9D9B"/>
    <w:p w14:paraId="524B65FF" w14:textId="6BD4E8E0" w:rsidR="004A591B" w:rsidRPr="00E0672F" w:rsidRDefault="00F35EBE" w:rsidP="004A591B">
      <w:pPr>
        <w:rPr>
          <w:iCs/>
        </w:rPr>
      </w:pPr>
      <w:r w:rsidRPr="00C94C66">
        <w:rPr>
          <w:iCs/>
        </w:rPr>
        <w:t>Secondary: Ad hoc/on-demand submission by operations for re-run or special cycles.</w:t>
      </w:r>
    </w:p>
    <w:p w14:paraId="17166C74" w14:textId="77777777" w:rsidR="004A591B" w:rsidRPr="004A591B" w:rsidRDefault="004A591B" w:rsidP="004A591B"/>
    <w:p w14:paraId="7100FDB6" w14:textId="77777777" w:rsidR="0045785C" w:rsidRPr="005E048C" w:rsidRDefault="0045785C" w:rsidP="0045785C">
      <w:pPr>
        <w:pStyle w:val="Heading2"/>
      </w:pPr>
      <w:bookmarkStart w:id="257" w:name="_Toc349720217"/>
      <w:bookmarkStart w:id="258" w:name="_Toc454526166"/>
      <w:bookmarkStart w:id="259" w:name="_Toc260817880"/>
      <w:bookmarkStart w:id="260" w:name="_Toc210641536"/>
      <w:r w:rsidRPr="005E048C">
        <w:t>Approach</w:t>
      </w:r>
      <w:bookmarkEnd w:id="257"/>
      <w:bookmarkEnd w:id="258"/>
      <w:bookmarkEnd w:id="260"/>
    </w:p>
    <w:bookmarkEnd w:id="259"/>
    <w:p w14:paraId="29869D59" w14:textId="30796A39" w:rsidR="004A591B" w:rsidRDefault="004A591B" w:rsidP="004A591B">
      <w:r>
        <w:t xml:space="preserve">A new Plug-in Driven </w:t>
      </w:r>
      <w:r w:rsidR="009467A7">
        <w:t xml:space="preserve">Extract </w:t>
      </w:r>
      <w:r>
        <w:t>Batch Pro</w:t>
      </w:r>
      <w:r w:rsidR="009467A7">
        <w:t>cess</w:t>
      </w:r>
      <w:r>
        <w:t xml:space="preserve"> will be created </w:t>
      </w:r>
      <w:r w:rsidR="00EE42BB">
        <w:t xml:space="preserve">to retrieve </w:t>
      </w:r>
      <w:r>
        <w:t>balance</w:t>
      </w:r>
      <w:r w:rsidR="00EE42BB">
        <w:t xml:space="preserve"> information</w:t>
      </w:r>
      <w:r>
        <w:t xml:space="preserve"> for all </w:t>
      </w:r>
      <w:r w:rsidR="00BC4B2B">
        <w:t xml:space="preserve">SJW </w:t>
      </w:r>
      <w:r>
        <w:t>accounts.</w:t>
      </w:r>
      <w:r w:rsidR="00593650">
        <w:t xml:space="preserve"> </w:t>
      </w:r>
      <w:r w:rsidR="009467A7">
        <w:t>I</w:t>
      </w:r>
      <w:r w:rsidR="00593650">
        <w:t xml:space="preserve">nformation will be stored on a </w:t>
      </w:r>
      <w:r w:rsidR="00C3657B">
        <w:t>csv</w:t>
      </w:r>
      <w:r w:rsidR="00593650">
        <w:t>-file using the format provided.</w:t>
      </w:r>
    </w:p>
    <w:p w14:paraId="754301D0" w14:textId="77777777" w:rsidR="004A591B" w:rsidRDefault="004A591B" w:rsidP="004A591B"/>
    <w:tbl>
      <w:tblPr>
        <w:tblStyle w:val="TableGrid"/>
        <w:tblW w:w="0" w:type="auto"/>
        <w:tblLook w:val="04A0" w:firstRow="1" w:lastRow="0" w:firstColumn="1" w:lastColumn="0" w:noHBand="0" w:noVBand="1"/>
      </w:tblPr>
      <w:tblGrid>
        <w:gridCol w:w="2088"/>
        <w:gridCol w:w="6840"/>
      </w:tblGrid>
      <w:tr w:rsidR="0045785C" w:rsidRPr="00597F4F" w14:paraId="1BC7CDD4" w14:textId="77777777" w:rsidTr="008A36CB">
        <w:tc>
          <w:tcPr>
            <w:tcW w:w="2088" w:type="dxa"/>
            <w:shd w:val="clear" w:color="auto" w:fill="A6A6A6" w:themeFill="background1" w:themeFillShade="A6"/>
          </w:tcPr>
          <w:p w14:paraId="3E60B0C7" w14:textId="77777777" w:rsidR="0045785C" w:rsidRPr="004A591B" w:rsidRDefault="0045785C" w:rsidP="0045785C">
            <w:pPr>
              <w:spacing w:after="200" w:line="276" w:lineRule="auto"/>
              <w:rPr>
                <w:iCs/>
                <w:sz w:val="22"/>
                <w:szCs w:val="22"/>
              </w:rPr>
            </w:pPr>
            <w:r w:rsidRPr="004A591B">
              <w:rPr>
                <w:iCs/>
                <w:sz w:val="22"/>
                <w:szCs w:val="22"/>
              </w:rPr>
              <w:t>Type of Interface</w:t>
            </w:r>
          </w:p>
        </w:tc>
        <w:tc>
          <w:tcPr>
            <w:tcW w:w="6840" w:type="dxa"/>
          </w:tcPr>
          <w:p w14:paraId="7C928366" w14:textId="45578B9B" w:rsidR="0045785C" w:rsidRPr="004A591B" w:rsidRDefault="004A591B" w:rsidP="004A591B">
            <w:pPr>
              <w:pStyle w:val="BodyText"/>
              <w:rPr>
                <w:iCs/>
                <w:sz w:val="22"/>
                <w:szCs w:val="22"/>
              </w:rPr>
            </w:pPr>
            <w:r w:rsidRPr="004A591B">
              <w:rPr>
                <w:iCs/>
                <w:sz w:val="22"/>
                <w:szCs w:val="22"/>
              </w:rPr>
              <w:t>Batch</w:t>
            </w:r>
          </w:p>
        </w:tc>
      </w:tr>
      <w:tr w:rsidR="0045785C" w:rsidRPr="00597F4F" w14:paraId="37BA4E03" w14:textId="77777777" w:rsidTr="008A36CB">
        <w:tc>
          <w:tcPr>
            <w:tcW w:w="2088" w:type="dxa"/>
            <w:shd w:val="clear" w:color="auto" w:fill="A6A6A6" w:themeFill="background1" w:themeFillShade="A6"/>
          </w:tcPr>
          <w:p w14:paraId="5B2FF589" w14:textId="77777777" w:rsidR="0045785C" w:rsidRPr="004A591B" w:rsidRDefault="0045785C" w:rsidP="0045785C">
            <w:pPr>
              <w:spacing w:after="200" w:line="276" w:lineRule="auto"/>
              <w:rPr>
                <w:iCs/>
                <w:sz w:val="22"/>
                <w:szCs w:val="22"/>
              </w:rPr>
            </w:pPr>
            <w:r w:rsidRPr="004A591B">
              <w:rPr>
                <w:iCs/>
                <w:sz w:val="22"/>
                <w:szCs w:val="22"/>
              </w:rPr>
              <w:t>Frequency</w:t>
            </w:r>
          </w:p>
        </w:tc>
        <w:tc>
          <w:tcPr>
            <w:tcW w:w="6840" w:type="dxa"/>
          </w:tcPr>
          <w:p w14:paraId="399F84E6" w14:textId="6B5B517D" w:rsidR="0045785C" w:rsidRPr="004A591B" w:rsidRDefault="004A591B" w:rsidP="004A591B">
            <w:pPr>
              <w:pStyle w:val="BodyText"/>
              <w:rPr>
                <w:iCs/>
                <w:sz w:val="22"/>
                <w:szCs w:val="22"/>
              </w:rPr>
            </w:pPr>
            <w:r w:rsidRPr="004A591B">
              <w:rPr>
                <w:iCs/>
                <w:sz w:val="22"/>
                <w:szCs w:val="22"/>
              </w:rPr>
              <w:t>Daily</w:t>
            </w:r>
          </w:p>
        </w:tc>
      </w:tr>
      <w:tr w:rsidR="0045785C" w:rsidRPr="00597F4F" w14:paraId="62B3640D" w14:textId="77777777" w:rsidTr="008A36CB">
        <w:tc>
          <w:tcPr>
            <w:tcW w:w="2088" w:type="dxa"/>
            <w:shd w:val="clear" w:color="auto" w:fill="A6A6A6" w:themeFill="background1" w:themeFillShade="A6"/>
          </w:tcPr>
          <w:p w14:paraId="014F967F" w14:textId="77777777" w:rsidR="0045785C" w:rsidRPr="004A591B" w:rsidRDefault="0045785C" w:rsidP="0045785C">
            <w:pPr>
              <w:spacing w:after="200" w:line="276" w:lineRule="auto"/>
              <w:rPr>
                <w:iCs/>
                <w:sz w:val="22"/>
                <w:szCs w:val="22"/>
              </w:rPr>
            </w:pPr>
            <w:r w:rsidRPr="004A591B">
              <w:rPr>
                <w:iCs/>
                <w:sz w:val="22"/>
                <w:szCs w:val="22"/>
              </w:rPr>
              <w:t>Volume</w:t>
            </w:r>
          </w:p>
        </w:tc>
        <w:tc>
          <w:tcPr>
            <w:tcW w:w="6840" w:type="dxa"/>
          </w:tcPr>
          <w:p w14:paraId="5C8E85E4" w14:textId="20AE9875" w:rsidR="0045785C" w:rsidRPr="004A591B" w:rsidRDefault="004A591B" w:rsidP="004A591B">
            <w:pPr>
              <w:pStyle w:val="BodyText"/>
              <w:rPr>
                <w:iCs/>
                <w:sz w:val="22"/>
                <w:szCs w:val="22"/>
              </w:rPr>
            </w:pPr>
            <w:r w:rsidRPr="004A591B">
              <w:rPr>
                <w:iCs/>
                <w:sz w:val="22"/>
                <w:szCs w:val="22"/>
              </w:rPr>
              <w:t>TBD</w:t>
            </w:r>
          </w:p>
        </w:tc>
      </w:tr>
      <w:tr w:rsidR="0045785C" w:rsidRPr="00597F4F" w14:paraId="67B69326" w14:textId="77777777" w:rsidTr="008A36CB">
        <w:tc>
          <w:tcPr>
            <w:tcW w:w="2088" w:type="dxa"/>
            <w:shd w:val="clear" w:color="auto" w:fill="A6A6A6" w:themeFill="background1" w:themeFillShade="A6"/>
          </w:tcPr>
          <w:p w14:paraId="171239F7" w14:textId="77777777" w:rsidR="0045785C" w:rsidRPr="004A591B" w:rsidRDefault="0045785C" w:rsidP="0045785C">
            <w:pPr>
              <w:spacing w:after="200" w:line="276" w:lineRule="auto"/>
              <w:rPr>
                <w:iCs/>
                <w:sz w:val="22"/>
                <w:szCs w:val="22"/>
              </w:rPr>
            </w:pPr>
            <w:r w:rsidRPr="004A591B">
              <w:rPr>
                <w:iCs/>
                <w:sz w:val="22"/>
                <w:szCs w:val="22"/>
              </w:rPr>
              <w:t>Type of Execution</w:t>
            </w:r>
          </w:p>
        </w:tc>
        <w:tc>
          <w:tcPr>
            <w:tcW w:w="6840" w:type="dxa"/>
          </w:tcPr>
          <w:p w14:paraId="77C8A6DE" w14:textId="651B88CF" w:rsidR="0045785C" w:rsidRPr="004A591B" w:rsidRDefault="004A591B" w:rsidP="004A591B">
            <w:pPr>
              <w:pStyle w:val="BodyText"/>
              <w:rPr>
                <w:iCs/>
                <w:sz w:val="22"/>
                <w:szCs w:val="22"/>
              </w:rPr>
            </w:pPr>
            <w:r w:rsidRPr="004A591B">
              <w:rPr>
                <w:iCs/>
                <w:sz w:val="22"/>
                <w:szCs w:val="22"/>
              </w:rPr>
              <w:t>Job Scheduler</w:t>
            </w:r>
          </w:p>
        </w:tc>
      </w:tr>
      <w:tr w:rsidR="0045785C" w:rsidRPr="00597F4F" w14:paraId="3C9E148F" w14:textId="77777777" w:rsidTr="008A36CB">
        <w:tc>
          <w:tcPr>
            <w:tcW w:w="2088" w:type="dxa"/>
            <w:shd w:val="clear" w:color="auto" w:fill="A6A6A6" w:themeFill="background1" w:themeFillShade="A6"/>
          </w:tcPr>
          <w:p w14:paraId="6238066C" w14:textId="77777777" w:rsidR="0045785C" w:rsidRPr="004A591B" w:rsidRDefault="0045785C" w:rsidP="0045785C">
            <w:pPr>
              <w:spacing w:after="200" w:line="276" w:lineRule="auto"/>
              <w:rPr>
                <w:iCs/>
                <w:sz w:val="22"/>
                <w:szCs w:val="22"/>
              </w:rPr>
            </w:pPr>
            <w:r w:rsidRPr="004A591B">
              <w:rPr>
                <w:iCs/>
                <w:sz w:val="22"/>
                <w:szCs w:val="22"/>
              </w:rPr>
              <w:t>External Systems</w:t>
            </w:r>
          </w:p>
        </w:tc>
        <w:tc>
          <w:tcPr>
            <w:tcW w:w="6840" w:type="dxa"/>
          </w:tcPr>
          <w:p w14:paraId="1A5B5379" w14:textId="3054E0EE" w:rsidR="0045785C" w:rsidRPr="004A591B" w:rsidRDefault="00EE42BB" w:rsidP="0045785C">
            <w:pPr>
              <w:spacing w:after="200" w:line="276" w:lineRule="auto"/>
              <w:rPr>
                <w:iCs/>
                <w:sz w:val="22"/>
                <w:szCs w:val="22"/>
              </w:rPr>
            </w:pPr>
            <w:r>
              <w:rPr>
                <w:iCs/>
                <w:sz w:val="22"/>
                <w:szCs w:val="22"/>
              </w:rPr>
              <w:t xml:space="preserve">VertexOne - </w:t>
            </w:r>
            <w:r w:rsidR="004A591B" w:rsidRPr="004A591B">
              <w:rPr>
                <w:iCs/>
                <w:sz w:val="22"/>
                <w:szCs w:val="22"/>
              </w:rPr>
              <w:t>VX Engage</w:t>
            </w:r>
          </w:p>
        </w:tc>
      </w:tr>
    </w:tbl>
    <w:p w14:paraId="1787965B" w14:textId="77777777" w:rsidR="0045785C" w:rsidRPr="00597F4F" w:rsidRDefault="0045785C" w:rsidP="0045785C"/>
    <w:p w14:paraId="5BF3C30F" w14:textId="4C652E35" w:rsidR="0045785C" w:rsidRDefault="0045785C" w:rsidP="0045785C">
      <w:pPr>
        <w:pStyle w:val="Heading2"/>
      </w:pPr>
      <w:bookmarkStart w:id="261" w:name="_Toc355277659"/>
      <w:bookmarkStart w:id="262" w:name="_Toc454526167"/>
      <w:bookmarkStart w:id="263" w:name="_Toc210641537"/>
      <w:r>
        <w:lastRenderedPageBreak/>
        <w:t>Process Diagrams</w:t>
      </w:r>
      <w:bookmarkEnd w:id="261"/>
      <w:bookmarkEnd w:id="262"/>
      <w:bookmarkEnd w:id="263"/>
    </w:p>
    <w:p w14:paraId="06331DE6" w14:textId="2AD93BE5" w:rsidR="004A591B" w:rsidRDefault="00571B72" w:rsidP="004A591B">
      <w:r w:rsidRPr="00571B72">
        <w:rPr>
          <w:noProof/>
        </w:rPr>
        <w:drawing>
          <wp:anchor distT="0" distB="0" distL="114300" distR="114300" simplePos="0" relativeHeight="251658241" behindDoc="0" locked="0" layoutInCell="1" allowOverlap="1" wp14:anchorId="6D1BF673" wp14:editId="4C13B37A">
            <wp:simplePos x="0" y="0"/>
            <wp:positionH relativeFrom="column">
              <wp:align>left</wp:align>
            </wp:positionH>
            <wp:positionV relativeFrom="paragraph">
              <wp:align>top</wp:align>
            </wp:positionV>
            <wp:extent cx="6229670" cy="4235668"/>
            <wp:effectExtent l="0" t="0" r="0" b="0"/>
            <wp:wrapSquare wrapText="bothSides"/>
            <wp:docPr id="201064426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44263" name="Picture 1" descr="A diagram of a company&#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229670" cy="4235668"/>
                    </a:xfrm>
                    <a:prstGeom prst="rect">
                      <a:avLst/>
                    </a:prstGeom>
                  </pic:spPr>
                </pic:pic>
              </a:graphicData>
            </a:graphic>
          </wp:anchor>
        </w:drawing>
      </w:r>
      <w:r w:rsidR="00D64D99">
        <w:br w:type="textWrapping" w:clear="all"/>
      </w:r>
    </w:p>
    <w:p w14:paraId="06FB0601" w14:textId="22D608F9" w:rsidR="00E2709D" w:rsidRPr="004A591B" w:rsidRDefault="00E2709D" w:rsidP="007514F8">
      <w:pPr>
        <w:jc w:val="center"/>
      </w:pPr>
    </w:p>
    <w:p w14:paraId="318EF323" w14:textId="77777777" w:rsidR="0045785C" w:rsidRPr="0016784D" w:rsidRDefault="0045785C" w:rsidP="0045785C">
      <w:pPr>
        <w:rPr>
          <w:rFonts w:asciiTheme="majorHAnsi" w:eastAsiaTheme="majorEastAsia" w:hAnsiTheme="majorHAnsi" w:cstheme="majorBidi"/>
          <w:b/>
          <w:bCs/>
          <w:color w:val="0000FF"/>
        </w:rPr>
      </w:pPr>
      <w:r w:rsidRPr="0016784D">
        <w:rPr>
          <w:color w:val="0000FF"/>
        </w:rPr>
        <w:br w:type="page"/>
      </w:r>
    </w:p>
    <w:p w14:paraId="541253A4" w14:textId="77777777" w:rsidR="0045785C" w:rsidRDefault="00885BF0" w:rsidP="0045785C">
      <w:r w:rsidRPr="007E1135">
        <w:rPr>
          <w:i/>
          <w:noProof/>
        </w:rPr>
        <w:lastRenderedPageBreak/>
        <mc:AlternateContent>
          <mc:Choice Requires="wps">
            <w:drawing>
              <wp:anchor distT="0" distB="0" distL="114300" distR="114300" simplePos="0" relativeHeight="251658240" behindDoc="0" locked="0" layoutInCell="1" allowOverlap="1" wp14:anchorId="0181DBB0" wp14:editId="6DD5B179">
                <wp:simplePos x="0" y="0"/>
                <wp:positionH relativeFrom="column">
                  <wp:posOffset>-23495</wp:posOffset>
                </wp:positionH>
                <wp:positionV relativeFrom="paragraph">
                  <wp:posOffset>9526</wp:posOffset>
                </wp:positionV>
                <wp:extent cx="6134100" cy="666750"/>
                <wp:effectExtent l="0" t="0" r="19050" b="190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666750"/>
                        </a:xfrm>
                        <a:prstGeom prst="rect">
                          <a:avLst/>
                        </a:prstGeom>
                        <a:solidFill>
                          <a:srgbClr val="F2F2F2"/>
                        </a:solidFill>
                        <a:ln w="9525">
                          <a:solidFill>
                            <a:srgbClr val="000000"/>
                          </a:solidFill>
                          <a:miter lim="800000"/>
                          <a:headEnd/>
                          <a:tailEnd/>
                        </a:ln>
                      </wps:spPr>
                      <wps:txbx>
                        <w:txbxContent>
                          <w:p w14:paraId="4F27B3AB" w14:textId="77777777" w:rsidR="0045785C" w:rsidRPr="00373A20" w:rsidRDefault="0045785C" w:rsidP="0045785C">
                            <w:pPr>
                              <w:rPr>
                                <w:b/>
                                <w:i/>
                                <w:sz w:val="28"/>
                                <w:szCs w:val="28"/>
                                <w:u w:val="single"/>
                              </w:rPr>
                            </w:pPr>
                            <w:r w:rsidRPr="00373A20">
                              <w:rPr>
                                <w:b/>
                                <w:i/>
                                <w:sz w:val="28"/>
                                <w:szCs w:val="28"/>
                                <w:u w:val="single"/>
                              </w:rPr>
                              <w:t xml:space="preserve">Note: </w:t>
                            </w:r>
                          </w:p>
                          <w:p w14:paraId="41247D97" w14:textId="1CE9E501" w:rsidR="0045785C" w:rsidRPr="00373A20" w:rsidRDefault="0045785C" w:rsidP="0045785C">
                            <w:pPr>
                              <w:rPr>
                                <w:b/>
                                <w:sz w:val="28"/>
                                <w:szCs w:val="28"/>
                              </w:rPr>
                            </w:pPr>
                            <w:r w:rsidRPr="00373A20">
                              <w:rPr>
                                <w:b/>
                                <w:sz w:val="28"/>
                                <w:szCs w:val="28"/>
                              </w:rPr>
                              <w:t xml:space="preserve">The sections below are intended for </w:t>
                            </w:r>
                            <w:r w:rsidR="000B75A0">
                              <w:rPr>
                                <w:b/>
                                <w:sz w:val="28"/>
                                <w:szCs w:val="28"/>
                              </w:rPr>
                              <w:t>CC</w:t>
                            </w:r>
                            <w:r w:rsidR="00322416">
                              <w:rPr>
                                <w:b/>
                                <w:sz w:val="28"/>
                                <w:szCs w:val="28"/>
                              </w:rPr>
                              <w:t>S</w:t>
                            </w:r>
                            <w:r w:rsidRPr="00373A20">
                              <w:rPr>
                                <w:b/>
                                <w:sz w:val="28"/>
                                <w:szCs w:val="28"/>
                              </w:rPr>
                              <w:t xml:space="preserve"> team for internal design and coding.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81DBB0" id="_x0000_t202" coordsize="21600,21600" o:spt="202" path="m,l,21600r21600,l21600,xe">
                <v:stroke joinstyle="miter"/>
                <v:path gradientshapeok="t" o:connecttype="rect"/>
              </v:shapetype>
              <v:shape id="Text Box 2" o:spid="_x0000_s1026" type="#_x0000_t202" style="position:absolute;margin-left:-1.85pt;margin-top:.75pt;width:483pt;height:5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" fillcolor="#f2f2f2">
                <v:textbox>
                  <w:txbxContent>
                    <w:p w14:paraId="4F27B3AB" w14:textId="77777777" w:rsidR="0045785C" w:rsidRPr="00373A20" w:rsidRDefault="0045785C" w:rsidP="0045785C">
                      <w:pPr>
                        <w:rPr>
                          <w:b/>
                          <w:i/>
                          <w:sz w:val="28"/>
                          <w:szCs w:val="28"/>
                          <w:u w:val="single"/>
                        </w:rPr>
                      </w:pPr>
                      <w:r w:rsidRPr="00373A20">
                        <w:rPr>
                          <w:b/>
                          <w:i/>
                          <w:sz w:val="28"/>
                          <w:szCs w:val="28"/>
                          <w:u w:val="single"/>
                        </w:rPr>
                        <w:t xml:space="preserve">Note: </w:t>
                      </w:r>
                    </w:p>
                    <w:p w14:paraId="41247D97" w14:textId="1CE9E501" w:rsidR="0045785C" w:rsidRPr="00373A20" w:rsidRDefault="0045785C" w:rsidP="0045785C">
                      <w:pPr>
                        <w:rPr>
                          <w:b/>
                          <w:sz w:val="28"/>
                          <w:szCs w:val="28"/>
                        </w:rPr>
                      </w:pPr>
                      <w:r w:rsidRPr="00373A20">
                        <w:rPr>
                          <w:b/>
                          <w:sz w:val="28"/>
                          <w:szCs w:val="28"/>
                        </w:rPr>
                        <w:t xml:space="preserve">The sections below are intended for </w:t>
                      </w:r>
                      <w:r w:rsidR="000B75A0">
                        <w:rPr>
                          <w:b/>
                          <w:sz w:val="28"/>
                          <w:szCs w:val="28"/>
                        </w:rPr>
                        <w:t>CC</w:t>
                      </w:r>
                      <w:r w:rsidR="00322416">
                        <w:rPr>
                          <w:b/>
                          <w:sz w:val="28"/>
                          <w:szCs w:val="28"/>
                        </w:rPr>
                        <w:t>S</w:t>
                      </w:r>
                      <w:r w:rsidRPr="00373A20">
                        <w:rPr>
                          <w:b/>
                          <w:sz w:val="28"/>
                          <w:szCs w:val="28"/>
                        </w:rPr>
                        <w:t xml:space="preserve"> team for internal design and coding.</w:t>
                      </w:r>
                    </w:p>
                  </w:txbxContent>
                </v:textbox>
              </v:shape>
            </w:pict>
          </mc:Fallback>
        </mc:AlternateContent>
      </w:r>
    </w:p>
    <w:p w14:paraId="5E1F90D2" w14:textId="77777777" w:rsidR="0045785C" w:rsidRDefault="0045785C" w:rsidP="0045785C"/>
    <w:p w14:paraId="7C03A4BF" w14:textId="77777777" w:rsidR="0045785C" w:rsidRDefault="0045785C" w:rsidP="0045785C"/>
    <w:p w14:paraId="32D43923" w14:textId="77777777" w:rsidR="0045785C" w:rsidRDefault="0045785C" w:rsidP="0045785C"/>
    <w:p w14:paraId="12A0B009" w14:textId="77777777" w:rsidR="0045785C" w:rsidRDefault="0045785C" w:rsidP="0045785C"/>
    <w:p w14:paraId="398E0536" w14:textId="77777777" w:rsidR="0045785C" w:rsidRDefault="0045785C" w:rsidP="0045785C">
      <w:pPr>
        <w:pStyle w:val="Heading2"/>
      </w:pPr>
      <w:bookmarkStart w:id="264" w:name="_Toc454526168"/>
      <w:bookmarkStart w:id="265" w:name="_Toc210641538"/>
      <w:r>
        <w:t>Detailed Design</w:t>
      </w:r>
      <w:bookmarkEnd w:id="264"/>
      <w:bookmarkEnd w:id="265"/>
    </w:p>
    <w:p w14:paraId="186ACE73" w14:textId="19D463FB" w:rsidR="0045785C" w:rsidRPr="00664E31" w:rsidRDefault="0045785C" w:rsidP="0045785C">
      <w:pPr>
        <w:pStyle w:val="Heading3"/>
      </w:pPr>
      <w:bookmarkStart w:id="266" w:name="_Toc454526169"/>
      <w:bookmarkStart w:id="267" w:name="_Toc210641539"/>
      <w:r w:rsidRPr="00664E31">
        <w:t>Design Component</w:t>
      </w:r>
      <w:r>
        <w:t xml:space="preserve"> –</w:t>
      </w:r>
      <w:bookmarkEnd w:id="266"/>
      <w:r w:rsidR="00CF0619">
        <w:t xml:space="preserve"> </w:t>
      </w:r>
      <w:r w:rsidR="00CF0619">
        <w:rPr>
          <w:b w:val="0"/>
        </w:rPr>
        <w:t>VertexOne – VX Engage Customer Balance</w:t>
      </w:r>
      <w:r w:rsidR="00954BAA">
        <w:rPr>
          <w:b w:val="0"/>
        </w:rPr>
        <w:t xml:space="preserve"> </w:t>
      </w:r>
      <w:r w:rsidR="00CF0619">
        <w:rPr>
          <w:b w:val="0"/>
        </w:rPr>
        <w:t xml:space="preserve">Extract </w:t>
      </w:r>
      <w:r w:rsidR="00954BAA">
        <w:rPr>
          <w:b w:val="0"/>
        </w:rPr>
        <w:t>Batch</w:t>
      </w:r>
      <w:bookmarkEnd w:id="267"/>
      <w:r w:rsidRPr="00664E31">
        <w:t xml:space="preserve"> </w:t>
      </w:r>
    </w:p>
    <w:p w14:paraId="1D84CA3F" w14:textId="0168D21B" w:rsidR="0045785C" w:rsidRPr="00664E31" w:rsidRDefault="0045785C" w:rsidP="0045785C">
      <w:pPr>
        <w:pStyle w:val="Heading4"/>
      </w:pPr>
      <w:bookmarkStart w:id="268" w:name="_Toc441836812"/>
      <w:bookmarkStart w:id="269" w:name="_Toc454526170"/>
      <w:r w:rsidRPr="00664E31">
        <w:t xml:space="preserve">Algorithm Type: </w:t>
      </w:r>
      <w:bookmarkEnd w:id="268"/>
      <w:bookmarkEnd w:id="269"/>
      <w:r w:rsidR="005B0238">
        <w:t>CMVOCBEXSR</w:t>
      </w:r>
      <w:r w:rsidRPr="00664E31">
        <w:t xml:space="preserve"> </w:t>
      </w:r>
    </w:p>
    <w:p w14:paraId="0E10A58F" w14:textId="0D9AE968" w:rsidR="00C62EA0" w:rsidRDefault="00C62EA0" w:rsidP="0045785C">
      <w:pPr>
        <w:pStyle w:val="Heading5"/>
        <w:rPr>
          <w:color w:val="000000" w:themeColor="text1"/>
        </w:rPr>
      </w:pPr>
      <w:bookmarkStart w:id="270" w:name="_Toc441836813"/>
      <w:bookmarkStart w:id="271" w:name="_Toc454526171"/>
      <w:r>
        <w:rPr>
          <w:color w:val="000000" w:themeColor="text1"/>
        </w:rPr>
        <w:t xml:space="preserve">Description: </w:t>
      </w:r>
      <w:r w:rsidRPr="00C62EA0">
        <w:rPr>
          <w:color w:val="000000" w:themeColor="text1"/>
        </w:rPr>
        <w:t>Select Records for VertexOne – VX Engage Customer Balance Extract</w:t>
      </w:r>
    </w:p>
    <w:p w14:paraId="2960BE42" w14:textId="4545490F" w:rsidR="0045785C" w:rsidRPr="00C43984" w:rsidRDefault="0045785C" w:rsidP="0045785C">
      <w:pPr>
        <w:pStyle w:val="Heading5"/>
        <w:rPr>
          <w:color w:val="000000" w:themeColor="text1"/>
        </w:rPr>
      </w:pPr>
      <w:r w:rsidRPr="00C43984">
        <w:rPr>
          <w:color w:val="000000" w:themeColor="text1"/>
        </w:rPr>
        <w:t xml:space="preserve">Plug-in spot: </w:t>
      </w:r>
      <w:bookmarkEnd w:id="270"/>
      <w:bookmarkEnd w:id="271"/>
      <w:r w:rsidR="006940C2" w:rsidRPr="00C62EA0">
        <w:rPr>
          <w:color w:val="000000" w:themeColor="text1"/>
        </w:rPr>
        <w:t>Batch Control – Select Record</w:t>
      </w:r>
    </w:p>
    <w:p w14:paraId="7F6FB859" w14:textId="77777777" w:rsidR="0045785C" w:rsidRPr="00C43984" w:rsidRDefault="0045785C" w:rsidP="0045785C">
      <w:pPr>
        <w:pStyle w:val="Heading5"/>
        <w:rPr>
          <w:color w:val="000000" w:themeColor="text1"/>
        </w:rPr>
      </w:pPr>
      <w:bookmarkStart w:id="272" w:name="_Toc441836814"/>
      <w:bookmarkStart w:id="273" w:name="_Toc454526172"/>
      <w:r w:rsidRPr="00C43984">
        <w:rPr>
          <w:color w:val="000000" w:themeColor="text1"/>
        </w:rPr>
        <w:t>Algorithm Type Soft Parameters</w:t>
      </w:r>
      <w:bookmarkEnd w:id="272"/>
      <w:bookmarkEnd w:id="273"/>
    </w:p>
    <w:p w14:paraId="7C002E62" w14:textId="77777777" w:rsidR="0045785C" w:rsidRDefault="0045785C" w:rsidP="0045785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1"/>
        <w:gridCol w:w="2831"/>
        <w:gridCol w:w="3722"/>
        <w:gridCol w:w="1114"/>
        <w:gridCol w:w="1572"/>
      </w:tblGrid>
      <w:tr w:rsidR="0045785C" w:rsidRPr="00263A34" w14:paraId="772BEEDB" w14:textId="77777777" w:rsidTr="008A36CB">
        <w:tc>
          <w:tcPr>
            <w:tcW w:w="291" w:type="pct"/>
            <w:shd w:val="clear" w:color="auto" w:fill="A6A6A6" w:themeFill="background1" w:themeFillShade="A6"/>
          </w:tcPr>
          <w:p w14:paraId="2E004FC7" w14:textId="77777777" w:rsidR="0045785C" w:rsidRPr="00082867" w:rsidRDefault="0045785C" w:rsidP="0045785C">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Pr>
                <w:rFonts w:ascii="EYInterstate Light" w:eastAsia="Times New Roman" w:hAnsi="EYInterstate Light" w:cs="Times New Roman"/>
                <w:b/>
                <w:color w:val="000000"/>
                <w:sz w:val="20"/>
                <w:szCs w:val="20"/>
                <w:lang w:val="de-DE"/>
              </w:rPr>
              <w:t>#</w:t>
            </w:r>
          </w:p>
        </w:tc>
        <w:tc>
          <w:tcPr>
            <w:tcW w:w="1443" w:type="pct"/>
            <w:shd w:val="clear" w:color="auto" w:fill="A6A6A6" w:themeFill="background1" w:themeFillShade="A6"/>
          </w:tcPr>
          <w:p w14:paraId="1524D5A2" w14:textId="25C31632" w:rsidR="0045785C" w:rsidRPr="00082867" w:rsidRDefault="0045785C" w:rsidP="0045785C">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082867">
              <w:rPr>
                <w:rFonts w:ascii="EYInterstate Light" w:eastAsia="Times New Roman" w:hAnsi="EYInterstate Light" w:cs="Times New Roman"/>
                <w:b/>
                <w:color w:val="000000"/>
                <w:sz w:val="20"/>
                <w:szCs w:val="20"/>
                <w:lang w:val="de-DE"/>
              </w:rPr>
              <w:t>Parameter</w:t>
            </w:r>
            <w:r>
              <w:rPr>
                <w:rFonts w:ascii="EYInterstate Light" w:eastAsia="Times New Roman" w:hAnsi="EYInterstate Light" w:cs="Times New Roman"/>
                <w:b/>
                <w:color w:val="000000"/>
                <w:sz w:val="20"/>
                <w:szCs w:val="20"/>
                <w:lang w:val="de-DE"/>
              </w:rPr>
              <w:t xml:space="preserve"> Name</w:t>
            </w:r>
          </w:p>
        </w:tc>
        <w:tc>
          <w:tcPr>
            <w:tcW w:w="1897" w:type="pct"/>
            <w:shd w:val="clear" w:color="auto" w:fill="A6A6A6" w:themeFill="background1" w:themeFillShade="A6"/>
          </w:tcPr>
          <w:p w14:paraId="412476E7" w14:textId="77777777" w:rsidR="0045785C" w:rsidRPr="00082867" w:rsidRDefault="0045785C" w:rsidP="0045785C">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082867">
              <w:rPr>
                <w:rFonts w:ascii="EYInterstate Light" w:eastAsia="Times New Roman" w:hAnsi="EYInterstate Light" w:cs="Times New Roman"/>
                <w:b/>
                <w:color w:val="000000"/>
                <w:sz w:val="20"/>
                <w:szCs w:val="20"/>
                <w:lang w:val="de-DE"/>
              </w:rPr>
              <w:t>Description</w:t>
            </w:r>
          </w:p>
        </w:tc>
        <w:tc>
          <w:tcPr>
            <w:tcW w:w="568" w:type="pct"/>
            <w:shd w:val="clear" w:color="auto" w:fill="A6A6A6" w:themeFill="background1" w:themeFillShade="A6"/>
          </w:tcPr>
          <w:p w14:paraId="2EF24799" w14:textId="77777777" w:rsidR="0045785C" w:rsidRPr="00082867" w:rsidRDefault="0045785C" w:rsidP="0045785C">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Pr>
                <w:rFonts w:ascii="EYInterstate Light" w:eastAsia="Times New Roman" w:hAnsi="EYInterstate Light" w:cs="Times New Roman"/>
                <w:b/>
                <w:color w:val="000000"/>
                <w:sz w:val="20"/>
                <w:szCs w:val="20"/>
                <w:lang w:val="de-DE"/>
              </w:rPr>
              <w:t>Required (Y/N)</w:t>
            </w:r>
          </w:p>
        </w:tc>
        <w:tc>
          <w:tcPr>
            <w:tcW w:w="801" w:type="pct"/>
            <w:shd w:val="clear" w:color="auto" w:fill="A6A6A6" w:themeFill="background1" w:themeFillShade="A6"/>
          </w:tcPr>
          <w:p w14:paraId="1FB17D98" w14:textId="77777777" w:rsidR="0045785C" w:rsidRDefault="0045785C" w:rsidP="0045785C">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Pr>
                <w:rFonts w:ascii="EYInterstate Light" w:eastAsia="Times New Roman" w:hAnsi="EYInterstate Light" w:cs="Times New Roman"/>
                <w:b/>
                <w:color w:val="000000"/>
                <w:sz w:val="20"/>
                <w:szCs w:val="20"/>
                <w:lang w:val="de-DE"/>
              </w:rPr>
              <w:t>Validations</w:t>
            </w:r>
          </w:p>
        </w:tc>
      </w:tr>
      <w:tr w:rsidR="0045785C" w14:paraId="4897E337" w14:textId="77777777" w:rsidTr="0045785C">
        <w:tc>
          <w:tcPr>
            <w:tcW w:w="291" w:type="pct"/>
          </w:tcPr>
          <w:p w14:paraId="6B774210" w14:textId="773B0767" w:rsidR="0045785C" w:rsidRDefault="001C196E" w:rsidP="0045785C">
            <w:pPr>
              <w:pStyle w:val="Table"/>
            </w:pPr>
            <w:r>
              <w:t>1</w:t>
            </w:r>
          </w:p>
        </w:tc>
        <w:tc>
          <w:tcPr>
            <w:tcW w:w="1443" w:type="pct"/>
          </w:tcPr>
          <w:p w14:paraId="592E5F6A" w14:textId="1F7EBB6D" w:rsidR="0045785C" w:rsidRDefault="001C196E" w:rsidP="0045785C">
            <w:pPr>
              <w:pStyle w:val="Table"/>
            </w:pPr>
            <w:r>
              <w:t>SQL</w:t>
            </w:r>
          </w:p>
        </w:tc>
        <w:tc>
          <w:tcPr>
            <w:tcW w:w="1897" w:type="pct"/>
          </w:tcPr>
          <w:p w14:paraId="630F4C3C" w14:textId="07B2037A" w:rsidR="0045785C" w:rsidRDefault="001C196E" w:rsidP="0045785C">
            <w:pPr>
              <w:pStyle w:val="Table"/>
            </w:pPr>
            <w:r>
              <w:t>Main Query</w:t>
            </w:r>
          </w:p>
        </w:tc>
        <w:tc>
          <w:tcPr>
            <w:tcW w:w="568" w:type="pct"/>
          </w:tcPr>
          <w:p w14:paraId="5CEC74C2" w14:textId="0B13EA7C" w:rsidR="0045785C" w:rsidRDefault="001C196E" w:rsidP="0045785C">
            <w:pPr>
              <w:pStyle w:val="Table"/>
            </w:pPr>
            <w:r>
              <w:t>Y</w:t>
            </w:r>
          </w:p>
        </w:tc>
        <w:tc>
          <w:tcPr>
            <w:tcW w:w="801" w:type="pct"/>
          </w:tcPr>
          <w:p w14:paraId="764823F2" w14:textId="77777777" w:rsidR="0045785C" w:rsidRDefault="0045785C" w:rsidP="0045785C">
            <w:pPr>
              <w:pStyle w:val="Table"/>
            </w:pPr>
          </w:p>
        </w:tc>
      </w:tr>
      <w:tr w:rsidR="001C196E" w14:paraId="673BBD78" w14:textId="77777777" w:rsidTr="0045785C">
        <w:tc>
          <w:tcPr>
            <w:tcW w:w="291" w:type="pct"/>
          </w:tcPr>
          <w:p w14:paraId="6F451B05" w14:textId="2E97F9CC" w:rsidR="001C196E" w:rsidRDefault="001C196E" w:rsidP="0045785C">
            <w:pPr>
              <w:pStyle w:val="Table"/>
            </w:pPr>
            <w:r>
              <w:t>2</w:t>
            </w:r>
          </w:p>
        </w:tc>
        <w:tc>
          <w:tcPr>
            <w:tcW w:w="1443" w:type="pct"/>
          </w:tcPr>
          <w:p w14:paraId="492A838E" w14:textId="13719868" w:rsidR="001C196E" w:rsidRDefault="001C196E" w:rsidP="0045785C">
            <w:pPr>
              <w:pStyle w:val="Table"/>
            </w:pPr>
            <w:r>
              <w:t>Batch Strategy</w:t>
            </w:r>
          </w:p>
        </w:tc>
        <w:tc>
          <w:tcPr>
            <w:tcW w:w="1897" w:type="pct"/>
          </w:tcPr>
          <w:p w14:paraId="7F05B86C" w14:textId="4F7F15E3" w:rsidR="001C196E" w:rsidRDefault="001C196E" w:rsidP="0045785C">
            <w:pPr>
              <w:pStyle w:val="Table"/>
            </w:pPr>
            <w:r>
              <w:t xml:space="preserve">Determines if it is either a </w:t>
            </w:r>
            <w:r w:rsidRPr="001C196E">
              <w:t>Job-Level</w:t>
            </w:r>
            <w:r>
              <w:t xml:space="preserve"> or a Thread-Level SQL Selection</w:t>
            </w:r>
          </w:p>
        </w:tc>
        <w:tc>
          <w:tcPr>
            <w:tcW w:w="568" w:type="pct"/>
          </w:tcPr>
          <w:p w14:paraId="1980FF46" w14:textId="1617402F" w:rsidR="001C196E" w:rsidRDefault="001C196E" w:rsidP="0045785C">
            <w:pPr>
              <w:pStyle w:val="Table"/>
            </w:pPr>
            <w:r>
              <w:t>Y</w:t>
            </w:r>
          </w:p>
        </w:tc>
        <w:tc>
          <w:tcPr>
            <w:tcW w:w="801" w:type="pct"/>
          </w:tcPr>
          <w:p w14:paraId="04CDD39C" w14:textId="77777777" w:rsidR="001C196E" w:rsidRDefault="001C196E" w:rsidP="0045785C">
            <w:pPr>
              <w:pStyle w:val="Table"/>
            </w:pPr>
          </w:p>
        </w:tc>
      </w:tr>
      <w:tr w:rsidR="001C196E" w14:paraId="24FA19BA" w14:textId="77777777" w:rsidTr="0045785C">
        <w:tc>
          <w:tcPr>
            <w:tcW w:w="291" w:type="pct"/>
          </w:tcPr>
          <w:p w14:paraId="32FE337D" w14:textId="1756D8DC" w:rsidR="001C196E" w:rsidRDefault="001C196E" w:rsidP="0045785C">
            <w:pPr>
              <w:pStyle w:val="Table"/>
            </w:pPr>
            <w:r>
              <w:t>3</w:t>
            </w:r>
          </w:p>
        </w:tc>
        <w:tc>
          <w:tcPr>
            <w:tcW w:w="1443" w:type="pct"/>
          </w:tcPr>
          <w:p w14:paraId="5D0A0612" w14:textId="4316A195" w:rsidR="001C196E" w:rsidRDefault="001C196E" w:rsidP="0045785C">
            <w:pPr>
              <w:pStyle w:val="Table"/>
            </w:pPr>
            <w:r>
              <w:t>Key Field</w:t>
            </w:r>
          </w:p>
        </w:tc>
        <w:tc>
          <w:tcPr>
            <w:tcW w:w="1897" w:type="pct"/>
          </w:tcPr>
          <w:p w14:paraId="6497BB33" w14:textId="1E2B529F" w:rsidR="001C196E" w:rsidRDefault="001C196E" w:rsidP="0045785C">
            <w:pPr>
              <w:pStyle w:val="Table"/>
            </w:pPr>
            <w:r>
              <w:t>Primary Field of the Main Query</w:t>
            </w:r>
          </w:p>
        </w:tc>
        <w:tc>
          <w:tcPr>
            <w:tcW w:w="568" w:type="pct"/>
          </w:tcPr>
          <w:p w14:paraId="2BF58B7D" w14:textId="15061A34" w:rsidR="001C196E" w:rsidRDefault="001C196E" w:rsidP="0045785C">
            <w:pPr>
              <w:pStyle w:val="Table"/>
            </w:pPr>
            <w:r>
              <w:t>Y</w:t>
            </w:r>
          </w:p>
        </w:tc>
        <w:tc>
          <w:tcPr>
            <w:tcW w:w="801" w:type="pct"/>
          </w:tcPr>
          <w:p w14:paraId="05F50CD6" w14:textId="77777777" w:rsidR="001C196E" w:rsidRDefault="001C196E" w:rsidP="0045785C">
            <w:pPr>
              <w:pStyle w:val="Table"/>
            </w:pPr>
          </w:p>
        </w:tc>
      </w:tr>
    </w:tbl>
    <w:p w14:paraId="1131EA4F" w14:textId="77777777" w:rsidR="0045785C" w:rsidRPr="006940C2" w:rsidRDefault="0045785C" w:rsidP="0045785C">
      <w:pPr>
        <w:pStyle w:val="Heading5"/>
        <w:rPr>
          <w:color w:val="auto"/>
        </w:rPr>
      </w:pPr>
      <w:bookmarkStart w:id="274" w:name="_Toc441836815"/>
      <w:bookmarkStart w:id="275" w:name="_Toc454526173"/>
      <w:r w:rsidRPr="006940C2">
        <w:rPr>
          <w:color w:val="auto"/>
        </w:rPr>
        <w:t>Main Processing</w:t>
      </w:r>
      <w:bookmarkEnd w:id="274"/>
      <w:bookmarkEnd w:id="275"/>
    </w:p>
    <w:p w14:paraId="58FE5287" w14:textId="77777777" w:rsidR="00367E01" w:rsidRDefault="00367E01" w:rsidP="00BF361E">
      <w:pPr>
        <w:pStyle w:val="ListParagraph"/>
        <w:numPr>
          <w:ilvl w:val="0"/>
          <w:numId w:val="32"/>
        </w:numPr>
      </w:pPr>
      <w:r>
        <w:t>Set hard parameters</w:t>
      </w:r>
    </w:p>
    <w:p w14:paraId="12B4A287" w14:textId="37C2B77C" w:rsidR="00367E01" w:rsidRDefault="00367E01" w:rsidP="00BF361E">
      <w:pPr>
        <w:pStyle w:val="ListParagraph"/>
        <w:numPr>
          <w:ilvl w:val="1"/>
          <w:numId w:val="32"/>
        </w:numPr>
      </w:pPr>
      <w:r>
        <w:t>b</w:t>
      </w:r>
      <w:r w:rsidRPr="00367E01">
        <w:t>atchStrategy</w:t>
      </w:r>
      <w:r>
        <w:t xml:space="preserve"> = Parameter 2</w:t>
      </w:r>
    </w:p>
    <w:p w14:paraId="767A48C9" w14:textId="537014B7" w:rsidR="00367E01" w:rsidRDefault="00367E01" w:rsidP="00BF361E">
      <w:pPr>
        <w:pStyle w:val="ListParagraph"/>
        <w:numPr>
          <w:ilvl w:val="1"/>
          <w:numId w:val="32"/>
        </w:numPr>
      </w:pPr>
      <w:r>
        <w:t>k</w:t>
      </w:r>
      <w:r w:rsidRPr="00367E01">
        <w:t>eyField</w:t>
      </w:r>
      <w:r>
        <w:t xml:space="preserve"> = Parameter 3 </w:t>
      </w:r>
    </w:p>
    <w:p w14:paraId="24E74F2A" w14:textId="43F950F7" w:rsidR="00367E01" w:rsidRDefault="00367E01" w:rsidP="00367E01">
      <w:pPr>
        <w:pStyle w:val="Heading5"/>
        <w:rPr>
          <w:color w:val="auto"/>
        </w:rPr>
      </w:pPr>
      <w:r>
        <w:rPr>
          <w:color w:val="auto"/>
        </w:rPr>
        <w:t xml:space="preserve">Main </w:t>
      </w:r>
      <w:r w:rsidR="006940C2" w:rsidRPr="006940C2">
        <w:rPr>
          <w:color w:val="auto"/>
        </w:rPr>
        <w:t>Quer</w:t>
      </w:r>
      <w:r>
        <w:rPr>
          <w:color w:val="auto"/>
        </w:rPr>
        <w:t>y</w:t>
      </w:r>
    </w:p>
    <w:p w14:paraId="02E63FD1" w14:textId="77777777" w:rsidR="00367E01" w:rsidRDefault="00367E01" w:rsidP="00367E01"/>
    <w:p w14:paraId="2EDCD216" w14:textId="77777777" w:rsidR="00367E01" w:rsidRPr="00367E01" w:rsidRDefault="00367E01" w:rsidP="00367E01">
      <w:r w:rsidRPr="00367E01">
        <w:t>SELECT</w:t>
      </w:r>
    </w:p>
    <w:p w14:paraId="687450A9" w14:textId="77777777" w:rsidR="00367E01" w:rsidRPr="00367E01" w:rsidRDefault="00367E01" w:rsidP="00367E01">
      <w:r w:rsidRPr="00367E01">
        <w:t>    AC.ACCT_ID</w:t>
      </w:r>
    </w:p>
    <w:p w14:paraId="514745D9" w14:textId="77777777" w:rsidR="00367E01" w:rsidRPr="00367E01" w:rsidRDefault="00367E01" w:rsidP="00367E01">
      <w:r w:rsidRPr="00367E01">
        <w:t>FROM</w:t>
      </w:r>
    </w:p>
    <w:p w14:paraId="364F8999" w14:textId="77777777" w:rsidR="00367E01" w:rsidRPr="00367E01" w:rsidRDefault="00367E01" w:rsidP="00367E01">
      <w:r w:rsidRPr="00367E01">
        <w:t>    CI_ACCT AC</w:t>
      </w:r>
    </w:p>
    <w:p w14:paraId="245E7E69" w14:textId="77777777" w:rsidR="00367E01" w:rsidRDefault="00367E01" w:rsidP="00367E01">
      <w:r w:rsidRPr="00367E01">
        <w:t>WHERE</w:t>
      </w:r>
    </w:p>
    <w:p w14:paraId="788EF119" w14:textId="6EFA4165" w:rsidR="001B7AEB" w:rsidRDefault="001B7AEB" w:rsidP="00367E01">
      <w:r>
        <w:t>AC.CIS_</w:t>
      </w:r>
      <w:r w:rsidR="007433CB">
        <w:t>DIVISION=’SJWC’</w:t>
      </w:r>
    </w:p>
    <w:p w14:paraId="1EF901C0" w14:textId="66D44604" w:rsidR="001B7AEB" w:rsidRPr="00367E01" w:rsidRDefault="001B7AEB" w:rsidP="00367E01">
      <w:r>
        <w:t>AND</w:t>
      </w:r>
    </w:p>
    <w:p w14:paraId="58245517" w14:textId="77777777" w:rsidR="00367E01" w:rsidRPr="00367E01" w:rsidRDefault="00367E01" w:rsidP="00367E01">
      <w:r w:rsidRPr="00367E01">
        <w:t>    EXISTS (</w:t>
      </w:r>
    </w:p>
    <w:p w14:paraId="04E1301F" w14:textId="77777777" w:rsidR="00367E01" w:rsidRPr="00367E01" w:rsidRDefault="00367E01" w:rsidP="00367E01">
      <w:r w:rsidRPr="00367E01">
        <w:t>        SELECT</w:t>
      </w:r>
    </w:p>
    <w:p w14:paraId="4DFFC3CB" w14:textId="77777777" w:rsidR="00367E01" w:rsidRPr="00367E01" w:rsidRDefault="00367E01" w:rsidP="00367E01">
      <w:r w:rsidRPr="00367E01">
        <w:t>            'X'</w:t>
      </w:r>
    </w:p>
    <w:p w14:paraId="680714DE" w14:textId="77777777" w:rsidR="00367E01" w:rsidRPr="00367E01" w:rsidRDefault="00367E01" w:rsidP="00367E01">
      <w:r w:rsidRPr="00367E01">
        <w:t>        FROM</w:t>
      </w:r>
    </w:p>
    <w:p w14:paraId="72B8657B" w14:textId="77777777" w:rsidR="00367E01" w:rsidRPr="00367E01" w:rsidRDefault="00367E01" w:rsidP="00367E01">
      <w:r w:rsidRPr="00367E01">
        <w:t>            CI_SA SA</w:t>
      </w:r>
    </w:p>
    <w:p w14:paraId="271A21E9" w14:textId="77777777" w:rsidR="00367E01" w:rsidRPr="00367E01" w:rsidRDefault="00367E01" w:rsidP="00367E01">
      <w:r w:rsidRPr="00367E01">
        <w:t>        WHERE</w:t>
      </w:r>
    </w:p>
    <w:p w14:paraId="3093B5CC" w14:textId="77777777" w:rsidR="00367E01" w:rsidRPr="00367E01" w:rsidRDefault="00367E01" w:rsidP="00367E01">
      <w:r w:rsidRPr="00367E01">
        <w:t>            SA.ACCT_ID = AC.ACCT_ID</w:t>
      </w:r>
    </w:p>
    <w:p w14:paraId="2DB217E5" w14:textId="77777777" w:rsidR="00367E01" w:rsidRPr="00367E01" w:rsidRDefault="00367E01" w:rsidP="00367E01">
      <w:r w:rsidRPr="00367E01">
        <w:t>            AND SA.SA_STATUS_FLG IN ( 20, 30, 40, 50, 60 )</w:t>
      </w:r>
    </w:p>
    <w:p w14:paraId="316B1F47" w14:textId="1FECDA51" w:rsidR="006940C2" w:rsidRDefault="00367E01" w:rsidP="006940C2">
      <w:r w:rsidRPr="00367E01">
        <w:t>    );</w:t>
      </w:r>
    </w:p>
    <w:p w14:paraId="6850DB3B" w14:textId="6F4C430A" w:rsidR="006940C2" w:rsidRDefault="006940C2" w:rsidP="006940C2">
      <w:pPr>
        <w:pStyle w:val="Heading4"/>
      </w:pPr>
      <w:r>
        <w:lastRenderedPageBreak/>
        <w:t xml:space="preserve">Algorithm Type: </w:t>
      </w:r>
      <w:r w:rsidR="005B0238">
        <w:t>CMVOCBEXPR</w:t>
      </w:r>
    </w:p>
    <w:p w14:paraId="08D3C2EE" w14:textId="54321054" w:rsidR="00C62EA0" w:rsidRDefault="00C62EA0" w:rsidP="005B0238">
      <w:pPr>
        <w:pStyle w:val="Heading5"/>
        <w:rPr>
          <w:color w:val="000000" w:themeColor="text1"/>
        </w:rPr>
      </w:pPr>
      <w:r>
        <w:rPr>
          <w:color w:val="000000" w:themeColor="text1"/>
        </w:rPr>
        <w:t xml:space="preserve">Description: </w:t>
      </w:r>
      <w:r w:rsidRPr="00C62EA0">
        <w:rPr>
          <w:color w:val="000000" w:themeColor="text1"/>
        </w:rPr>
        <w:t>Process Record for VertexOne – VX Engage Customer Balance Extract</w:t>
      </w:r>
    </w:p>
    <w:p w14:paraId="3C57191F" w14:textId="0AF8E0C6" w:rsidR="005B0238" w:rsidRPr="00C62EA0" w:rsidRDefault="006940C2" w:rsidP="005B0238">
      <w:pPr>
        <w:pStyle w:val="Heading5"/>
        <w:rPr>
          <w:color w:val="000000" w:themeColor="text1"/>
        </w:rPr>
      </w:pPr>
      <w:r w:rsidRPr="00C62EA0">
        <w:rPr>
          <w:color w:val="000000" w:themeColor="text1"/>
        </w:rPr>
        <w:t>Plug-in spot: Batch Control – Process Record</w:t>
      </w:r>
    </w:p>
    <w:p w14:paraId="5A74BFB9" w14:textId="77777777" w:rsidR="006940C2" w:rsidRPr="00C43984" w:rsidRDefault="006940C2" w:rsidP="006940C2">
      <w:pPr>
        <w:pStyle w:val="Heading5"/>
        <w:rPr>
          <w:color w:val="000000" w:themeColor="text1"/>
        </w:rPr>
      </w:pPr>
      <w:r w:rsidRPr="00C43984">
        <w:rPr>
          <w:color w:val="000000" w:themeColor="text1"/>
        </w:rPr>
        <w:t>Algorithm Type Soft Parameters</w:t>
      </w:r>
    </w:p>
    <w:p w14:paraId="4BEBF7BB" w14:textId="77777777" w:rsidR="006940C2" w:rsidRDefault="006940C2" w:rsidP="006940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1"/>
        <w:gridCol w:w="2831"/>
        <w:gridCol w:w="3722"/>
        <w:gridCol w:w="1114"/>
        <w:gridCol w:w="1572"/>
      </w:tblGrid>
      <w:tr w:rsidR="006940C2" w:rsidRPr="00263A34" w14:paraId="728F6314" w14:textId="77777777">
        <w:tc>
          <w:tcPr>
            <w:tcW w:w="291" w:type="pct"/>
            <w:shd w:val="clear" w:color="auto" w:fill="A6A6A6" w:themeFill="background1" w:themeFillShade="A6"/>
          </w:tcPr>
          <w:p w14:paraId="368BA916" w14:textId="77777777" w:rsidR="006940C2" w:rsidRPr="00082867" w:rsidRDefault="006940C2">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Pr>
                <w:rFonts w:ascii="EYInterstate Light" w:eastAsia="Times New Roman" w:hAnsi="EYInterstate Light" w:cs="Times New Roman"/>
                <w:b/>
                <w:color w:val="000000"/>
                <w:sz w:val="20"/>
                <w:szCs w:val="20"/>
                <w:lang w:val="de-DE"/>
              </w:rPr>
              <w:t>#</w:t>
            </w:r>
          </w:p>
        </w:tc>
        <w:tc>
          <w:tcPr>
            <w:tcW w:w="1443" w:type="pct"/>
            <w:shd w:val="clear" w:color="auto" w:fill="A6A6A6" w:themeFill="background1" w:themeFillShade="A6"/>
          </w:tcPr>
          <w:p w14:paraId="58F84173" w14:textId="0567EF12" w:rsidR="006940C2" w:rsidRPr="00082867" w:rsidRDefault="006940C2">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082867">
              <w:rPr>
                <w:rFonts w:ascii="EYInterstate Light" w:eastAsia="Times New Roman" w:hAnsi="EYInterstate Light" w:cs="Times New Roman"/>
                <w:b/>
                <w:color w:val="000000"/>
                <w:sz w:val="20"/>
                <w:szCs w:val="20"/>
                <w:lang w:val="de-DE"/>
              </w:rPr>
              <w:t>Parameter</w:t>
            </w:r>
            <w:r>
              <w:rPr>
                <w:rFonts w:ascii="EYInterstate Light" w:eastAsia="Times New Roman" w:hAnsi="EYInterstate Light" w:cs="Times New Roman"/>
                <w:b/>
                <w:color w:val="000000"/>
                <w:sz w:val="20"/>
                <w:szCs w:val="20"/>
                <w:lang w:val="de-DE"/>
              </w:rPr>
              <w:t xml:space="preserve"> Name</w:t>
            </w:r>
          </w:p>
        </w:tc>
        <w:tc>
          <w:tcPr>
            <w:tcW w:w="1897" w:type="pct"/>
            <w:shd w:val="clear" w:color="auto" w:fill="A6A6A6" w:themeFill="background1" w:themeFillShade="A6"/>
          </w:tcPr>
          <w:p w14:paraId="46F3C832" w14:textId="77777777" w:rsidR="006940C2" w:rsidRPr="00082867" w:rsidRDefault="006940C2">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082867">
              <w:rPr>
                <w:rFonts w:ascii="EYInterstate Light" w:eastAsia="Times New Roman" w:hAnsi="EYInterstate Light" w:cs="Times New Roman"/>
                <w:b/>
                <w:color w:val="000000"/>
                <w:sz w:val="20"/>
                <w:szCs w:val="20"/>
                <w:lang w:val="de-DE"/>
              </w:rPr>
              <w:t>Description</w:t>
            </w:r>
          </w:p>
        </w:tc>
        <w:tc>
          <w:tcPr>
            <w:tcW w:w="568" w:type="pct"/>
            <w:shd w:val="clear" w:color="auto" w:fill="A6A6A6" w:themeFill="background1" w:themeFillShade="A6"/>
          </w:tcPr>
          <w:p w14:paraId="115403D4" w14:textId="77777777" w:rsidR="006940C2" w:rsidRPr="00082867" w:rsidRDefault="006940C2">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Pr>
                <w:rFonts w:ascii="EYInterstate Light" w:eastAsia="Times New Roman" w:hAnsi="EYInterstate Light" w:cs="Times New Roman"/>
                <w:b/>
                <w:color w:val="000000"/>
                <w:sz w:val="20"/>
                <w:szCs w:val="20"/>
                <w:lang w:val="de-DE"/>
              </w:rPr>
              <w:t>Required (Y/N)</w:t>
            </w:r>
          </w:p>
        </w:tc>
        <w:tc>
          <w:tcPr>
            <w:tcW w:w="801" w:type="pct"/>
            <w:shd w:val="clear" w:color="auto" w:fill="A6A6A6" w:themeFill="background1" w:themeFillShade="A6"/>
          </w:tcPr>
          <w:p w14:paraId="5F239170" w14:textId="77777777" w:rsidR="006940C2" w:rsidRDefault="006940C2">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Pr>
                <w:rFonts w:ascii="EYInterstate Light" w:eastAsia="Times New Roman" w:hAnsi="EYInterstate Light" w:cs="Times New Roman"/>
                <w:b/>
                <w:color w:val="000000"/>
                <w:sz w:val="20"/>
                <w:szCs w:val="20"/>
                <w:lang w:val="de-DE"/>
              </w:rPr>
              <w:t>Validations</w:t>
            </w:r>
          </w:p>
        </w:tc>
      </w:tr>
      <w:tr w:rsidR="006940C2" w14:paraId="6112A26F" w14:textId="77777777">
        <w:tc>
          <w:tcPr>
            <w:tcW w:w="291" w:type="pct"/>
          </w:tcPr>
          <w:p w14:paraId="01D8FDF7" w14:textId="063E7AEF" w:rsidR="006940C2" w:rsidRDefault="006940C2">
            <w:pPr>
              <w:pStyle w:val="Table"/>
            </w:pPr>
          </w:p>
        </w:tc>
        <w:tc>
          <w:tcPr>
            <w:tcW w:w="1443" w:type="pct"/>
          </w:tcPr>
          <w:p w14:paraId="7C939E68" w14:textId="5D0074C4" w:rsidR="006940C2" w:rsidRDefault="008118D3">
            <w:pPr>
              <w:pStyle w:val="Table"/>
            </w:pPr>
            <w:r>
              <w:t>N/A</w:t>
            </w:r>
          </w:p>
        </w:tc>
        <w:tc>
          <w:tcPr>
            <w:tcW w:w="1897" w:type="pct"/>
          </w:tcPr>
          <w:p w14:paraId="4630E608" w14:textId="0DD5936F" w:rsidR="006940C2" w:rsidRDefault="006940C2">
            <w:pPr>
              <w:pStyle w:val="Table"/>
            </w:pPr>
          </w:p>
        </w:tc>
        <w:tc>
          <w:tcPr>
            <w:tcW w:w="568" w:type="pct"/>
          </w:tcPr>
          <w:p w14:paraId="5CF5A130" w14:textId="77777777" w:rsidR="006940C2" w:rsidRDefault="006940C2">
            <w:pPr>
              <w:pStyle w:val="Table"/>
            </w:pPr>
          </w:p>
        </w:tc>
        <w:tc>
          <w:tcPr>
            <w:tcW w:w="801" w:type="pct"/>
          </w:tcPr>
          <w:p w14:paraId="563597EF" w14:textId="77777777" w:rsidR="006940C2" w:rsidRDefault="006940C2">
            <w:pPr>
              <w:pStyle w:val="Table"/>
            </w:pPr>
          </w:p>
        </w:tc>
      </w:tr>
    </w:tbl>
    <w:p w14:paraId="22EE6AC5" w14:textId="77777777" w:rsidR="006940C2" w:rsidRDefault="006940C2" w:rsidP="006940C2">
      <w:pPr>
        <w:pStyle w:val="AfterTable"/>
      </w:pPr>
    </w:p>
    <w:p w14:paraId="012BF81D" w14:textId="77777777" w:rsidR="006940C2" w:rsidRPr="00C43984" w:rsidRDefault="006940C2" w:rsidP="006940C2">
      <w:pPr>
        <w:pStyle w:val="Heading5"/>
        <w:rPr>
          <w:color w:val="auto"/>
        </w:rPr>
      </w:pPr>
      <w:bookmarkStart w:id="276" w:name="_Toc441836820"/>
      <w:bookmarkStart w:id="277" w:name="_Toc454526178"/>
      <w:r w:rsidRPr="00C43984">
        <w:rPr>
          <w:color w:val="auto"/>
        </w:rPr>
        <w:t>Output File Definition</w:t>
      </w:r>
      <w:bookmarkEnd w:id="276"/>
      <w:bookmarkEnd w:id="277"/>
    </w:p>
    <w:p w14:paraId="0EDA2C55" w14:textId="77777777" w:rsidR="006940C2" w:rsidRPr="00C43984" w:rsidRDefault="006940C2" w:rsidP="006940C2">
      <w:pPr>
        <w:pStyle w:val="Heading6"/>
        <w:rPr>
          <w:color w:val="000000" w:themeColor="text1"/>
        </w:rPr>
      </w:pPr>
      <w:bookmarkStart w:id="278" w:name="_Toc441836821"/>
      <w:bookmarkStart w:id="279" w:name="_Toc454526179"/>
      <w:r w:rsidRPr="00C43984">
        <w:rPr>
          <w:color w:val="000000" w:themeColor="text1"/>
        </w:rPr>
        <w:t>R</w:t>
      </w:r>
      <w:bookmarkStart w:id="280" w:name="SPLtocBM0000149"/>
      <w:r w:rsidRPr="00C43984">
        <w:rPr>
          <w:color w:val="000000" w:themeColor="text1"/>
        </w:rPr>
        <w:t>ecord Types</w:t>
      </w:r>
      <w:bookmarkEnd w:id="278"/>
      <w:bookmarkEnd w:id="279"/>
      <w:bookmarkEnd w:id="2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8"/>
        <w:gridCol w:w="5670"/>
        <w:gridCol w:w="2268"/>
      </w:tblGrid>
      <w:tr w:rsidR="006940C2" w:rsidRPr="00263A34" w14:paraId="4DBD5A63" w14:textId="77777777">
        <w:tc>
          <w:tcPr>
            <w:tcW w:w="918" w:type="dxa"/>
            <w:shd w:val="clear" w:color="auto" w:fill="A6A6A6" w:themeFill="background1" w:themeFillShade="A6"/>
          </w:tcPr>
          <w:p w14:paraId="62E36A68" w14:textId="77777777" w:rsidR="006940C2" w:rsidRPr="00082867" w:rsidRDefault="006940C2">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082867">
              <w:rPr>
                <w:rFonts w:ascii="EYInterstate Light" w:eastAsia="Times New Roman" w:hAnsi="EYInterstate Light" w:cs="Times New Roman"/>
                <w:b/>
                <w:color w:val="000000"/>
                <w:sz w:val="20"/>
                <w:szCs w:val="20"/>
                <w:lang w:val="de-DE"/>
              </w:rPr>
              <w:t>Record Type</w:t>
            </w:r>
          </w:p>
        </w:tc>
        <w:tc>
          <w:tcPr>
            <w:tcW w:w="5670" w:type="dxa"/>
            <w:shd w:val="clear" w:color="auto" w:fill="A6A6A6" w:themeFill="background1" w:themeFillShade="A6"/>
          </w:tcPr>
          <w:p w14:paraId="4975FF98" w14:textId="77777777" w:rsidR="006940C2" w:rsidRPr="00082867" w:rsidRDefault="006940C2">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082867">
              <w:rPr>
                <w:rFonts w:ascii="EYInterstate Light" w:eastAsia="Times New Roman" w:hAnsi="EYInterstate Light" w:cs="Times New Roman"/>
                <w:b/>
                <w:color w:val="000000"/>
                <w:sz w:val="20"/>
                <w:szCs w:val="20"/>
                <w:lang w:val="de-DE"/>
              </w:rPr>
              <w:t>Description</w:t>
            </w:r>
          </w:p>
        </w:tc>
        <w:tc>
          <w:tcPr>
            <w:tcW w:w="2268" w:type="dxa"/>
            <w:shd w:val="clear" w:color="auto" w:fill="A6A6A6" w:themeFill="background1" w:themeFillShade="A6"/>
          </w:tcPr>
          <w:p w14:paraId="4EDB4A47" w14:textId="77777777" w:rsidR="006940C2" w:rsidRPr="00082867" w:rsidRDefault="006940C2">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082867">
              <w:rPr>
                <w:rFonts w:ascii="EYInterstate Light" w:eastAsia="Times New Roman" w:hAnsi="EYInterstate Light" w:cs="Times New Roman"/>
                <w:b/>
                <w:color w:val="000000"/>
                <w:sz w:val="20"/>
                <w:szCs w:val="20"/>
                <w:lang w:val="de-DE"/>
              </w:rPr>
              <w:t>Notes</w:t>
            </w:r>
          </w:p>
        </w:tc>
      </w:tr>
      <w:tr w:rsidR="006940C2" w14:paraId="6EB18BFE" w14:textId="77777777">
        <w:tc>
          <w:tcPr>
            <w:tcW w:w="918" w:type="dxa"/>
          </w:tcPr>
          <w:p w14:paraId="74416493" w14:textId="77777777" w:rsidR="006940C2" w:rsidRDefault="006940C2">
            <w:pPr>
              <w:pStyle w:val="Table"/>
            </w:pPr>
          </w:p>
        </w:tc>
        <w:tc>
          <w:tcPr>
            <w:tcW w:w="5670" w:type="dxa"/>
          </w:tcPr>
          <w:p w14:paraId="0BBC48BA" w14:textId="77777777" w:rsidR="006940C2" w:rsidRDefault="006940C2">
            <w:pPr>
              <w:pStyle w:val="Table"/>
            </w:pPr>
            <w:r>
              <w:t>N/A</w:t>
            </w:r>
          </w:p>
        </w:tc>
        <w:tc>
          <w:tcPr>
            <w:tcW w:w="2268" w:type="dxa"/>
          </w:tcPr>
          <w:p w14:paraId="513EBBA5" w14:textId="77777777" w:rsidR="006940C2" w:rsidRDefault="006940C2">
            <w:pPr>
              <w:pStyle w:val="Table"/>
            </w:pPr>
          </w:p>
        </w:tc>
      </w:tr>
    </w:tbl>
    <w:p w14:paraId="2C54946C" w14:textId="77777777" w:rsidR="006940C2" w:rsidRDefault="006940C2" w:rsidP="006940C2">
      <w:pPr>
        <w:pStyle w:val="AfterTable"/>
      </w:pPr>
    </w:p>
    <w:p w14:paraId="43CEC488" w14:textId="77777777" w:rsidR="006940C2" w:rsidRPr="007564C3" w:rsidRDefault="006940C2" w:rsidP="006940C2">
      <w:pPr>
        <w:pStyle w:val="Heading6"/>
        <w:rPr>
          <w:color w:val="000000" w:themeColor="text1"/>
        </w:rPr>
      </w:pPr>
      <w:bookmarkStart w:id="281" w:name="_Toc441836822"/>
      <w:bookmarkStart w:id="282" w:name="_Toc454526180"/>
      <w:r w:rsidRPr="007564C3">
        <w:rPr>
          <w:color w:val="000000" w:themeColor="text1"/>
        </w:rPr>
        <w:t>Record Definition</w:t>
      </w:r>
      <w:bookmarkEnd w:id="281"/>
      <w:bookmarkEnd w:id="2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900"/>
        <w:gridCol w:w="5508"/>
      </w:tblGrid>
      <w:tr w:rsidR="006940C2" w:rsidRPr="00263A34" w14:paraId="30EF5804" w14:textId="77777777">
        <w:tc>
          <w:tcPr>
            <w:tcW w:w="2448" w:type="dxa"/>
            <w:shd w:val="clear" w:color="auto" w:fill="A6A6A6" w:themeFill="background1" w:themeFillShade="A6"/>
          </w:tcPr>
          <w:p w14:paraId="6E567251" w14:textId="77777777" w:rsidR="006940C2" w:rsidRPr="00082867" w:rsidRDefault="006940C2">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082867">
              <w:rPr>
                <w:rFonts w:ascii="EYInterstate Light" w:eastAsia="Times New Roman" w:hAnsi="EYInterstate Light" w:cs="Times New Roman"/>
                <w:b/>
                <w:color w:val="000000"/>
                <w:sz w:val="20"/>
                <w:szCs w:val="20"/>
                <w:lang w:val="de-DE"/>
              </w:rPr>
              <w:t>Field Name</w:t>
            </w:r>
          </w:p>
        </w:tc>
        <w:tc>
          <w:tcPr>
            <w:tcW w:w="900" w:type="dxa"/>
            <w:shd w:val="clear" w:color="auto" w:fill="A6A6A6" w:themeFill="background1" w:themeFillShade="A6"/>
          </w:tcPr>
          <w:p w14:paraId="056C7043" w14:textId="77777777" w:rsidR="006940C2" w:rsidRPr="00082867" w:rsidRDefault="006940C2">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082867">
              <w:rPr>
                <w:rFonts w:ascii="EYInterstate Light" w:eastAsia="Times New Roman" w:hAnsi="EYInterstate Light" w:cs="Times New Roman"/>
                <w:b/>
                <w:color w:val="000000"/>
                <w:sz w:val="20"/>
                <w:szCs w:val="20"/>
                <w:lang w:val="de-DE"/>
              </w:rPr>
              <w:t>Format</w:t>
            </w:r>
          </w:p>
        </w:tc>
        <w:tc>
          <w:tcPr>
            <w:tcW w:w="5508" w:type="dxa"/>
            <w:shd w:val="clear" w:color="auto" w:fill="A6A6A6" w:themeFill="background1" w:themeFillShade="A6"/>
          </w:tcPr>
          <w:p w14:paraId="2C1B5DEF" w14:textId="77777777" w:rsidR="006940C2" w:rsidRPr="00082867" w:rsidRDefault="006940C2">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082867">
              <w:rPr>
                <w:rFonts w:ascii="EYInterstate Light" w:eastAsia="Times New Roman" w:hAnsi="EYInterstate Light" w:cs="Times New Roman"/>
                <w:b/>
                <w:color w:val="000000"/>
                <w:sz w:val="20"/>
                <w:szCs w:val="20"/>
                <w:lang w:val="de-DE"/>
              </w:rPr>
              <w:t>Source/Value/Description</w:t>
            </w:r>
          </w:p>
        </w:tc>
      </w:tr>
      <w:tr w:rsidR="006940C2" w14:paraId="702070E8" w14:textId="77777777">
        <w:tc>
          <w:tcPr>
            <w:tcW w:w="2448" w:type="dxa"/>
          </w:tcPr>
          <w:p w14:paraId="69106226" w14:textId="77777777" w:rsidR="006940C2" w:rsidRDefault="006940C2">
            <w:pPr>
              <w:pStyle w:val="Table"/>
            </w:pPr>
            <w:r>
              <w:t>account_number</w:t>
            </w:r>
          </w:p>
        </w:tc>
        <w:tc>
          <w:tcPr>
            <w:tcW w:w="900" w:type="dxa"/>
          </w:tcPr>
          <w:p w14:paraId="34923DB2" w14:textId="77777777" w:rsidR="006940C2" w:rsidRDefault="006940C2">
            <w:pPr>
              <w:pStyle w:val="Table"/>
            </w:pPr>
            <w:r>
              <w:t>A10</w:t>
            </w:r>
          </w:p>
        </w:tc>
        <w:tc>
          <w:tcPr>
            <w:tcW w:w="5508" w:type="dxa"/>
          </w:tcPr>
          <w:p w14:paraId="6955B319" w14:textId="77777777" w:rsidR="006940C2" w:rsidRDefault="006940C2">
            <w:pPr>
              <w:pStyle w:val="Table"/>
            </w:pPr>
            <w:r w:rsidRPr="00625B85">
              <w:t>The unique utility account number</w:t>
            </w:r>
          </w:p>
          <w:p w14:paraId="17C4B355" w14:textId="77777777" w:rsidR="006940C2" w:rsidRDefault="006940C2">
            <w:pPr>
              <w:pStyle w:val="Table"/>
            </w:pPr>
            <w:r>
              <w:t>Value: Account Id</w:t>
            </w:r>
          </w:p>
        </w:tc>
      </w:tr>
      <w:tr w:rsidR="006940C2" w14:paraId="6B90CE5F" w14:textId="77777777">
        <w:tc>
          <w:tcPr>
            <w:tcW w:w="2448" w:type="dxa"/>
          </w:tcPr>
          <w:p w14:paraId="27987ADB" w14:textId="77777777" w:rsidR="006940C2" w:rsidRDefault="006940C2">
            <w:pPr>
              <w:pStyle w:val="Table"/>
            </w:pPr>
            <w:r>
              <w:t>customer_code</w:t>
            </w:r>
          </w:p>
        </w:tc>
        <w:tc>
          <w:tcPr>
            <w:tcW w:w="900" w:type="dxa"/>
          </w:tcPr>
          <w:p w14:paraId="1FADDFBA" w14:textId="77777777" w:rsidR="006940C2" w:rsidRDefault="006940C2">
            <w:pPr>
              <w:pStyle w:val="Table"/>
            </w:pPr>
            <w:r>
              <w:t>A10</w:t>
            </w:r>
          </w:p>
        </w:tc>
        <w:tc>
          <w:tcPr>
            <w:tcW w:w="5508" w:type="dxa"/>
          </w:tcPr>
          <w:p w14:paraId="6C6CB6F0" w14:textId="77777777" w:rsidR="006940C2" w:rsidRDefault="006940C2">
            <w:pPr>
              <w:pStyle w:val="Table"/>
            </w:pPr>
            <w:r>
              <w:t>A unique utility identifier representing the payee, person, or entity</w:t>
            </w:r>
          </w:p>
          <w:p w14:paraId="21B30342" w14:textId="77777777" w:rsidR="006940C2" w:rsidRDefault="006940C2">
            <w:pPr>
              <w:pStyle w:val="Table"/>
            </w:pPr>
            <w:r>
              <w:t>Value: Main Person Id</w:t>
            </w:r>
          </w:p>
        </w:tc>
      </w:tr>
      <w:tr w:rsidR="006940C2" w14:paraId="336DFC8A" w14:textId="77777777">
        <w:tc>
          <w:tcPr>
            <w:tcW w:w="2448" w:type="dxa"/>
          </w:tcPr>
          <w:p w14:paraId="2D49F2B9" w14:textId="77777777" w:rsidR="006940C2" w:rsidRDefault="006940C2">
            <w:pPr>
              <w:pStyle w:val="Table"/>
            </w:pPr>
            <w:r>
              <w:t>total_due</w:t>
            </w:r>
          </w:p>
        </w:tc>
        <w:tc>
          <w:tcPr>
            <w:tcW w:w="900" w:type="dxa"/>
          </w:tcPr>
          <w:p w14:paraId="08F15F61" w14:textId="77777777" w:rsidR="006940C2" w:rsidRDefault="006940C2">
            <w:pPr>
              <w:pStyle w:val="Table"/>
            </w:pPr>
          </w:p>
        </w:tc>
        <w:tc>
          <w:tcPr>
            <w:tcW w:w="5508" w:type="dxa"/>
          </w:tcPr>
          <w:p w14:paraId="2EE4BA3F" w14:textId="77777777" w:rsidR="006940C2" w:rsidRDefault="006940C2">
            <w:pPr>
              <w:pStyle w:val="Table"/>
            </w:pPr>
            <w:r w:rsidRPr="007564C3">
              <w:t>The total amount of the current balance</w:t>
            </w:r>
          </w:p>
          <w:p w14:paraId="17C9CA99" w14:textId="77777777" w:rsidR="006940C2" w:rsidRDefault="006940C2">
            <w:pPr>
              <w:pStyle w:val="Table"/>
            </w:pPr>
            <w:r>
              <w:t>Value: Account Current Balance</w:t>
            </w:r>
          </w:p>
        </w:tc>
      </w:tr>
      <w:tr w:rsidR="006940C2" w14:paraId="4ACB3759" w14:textId="77777777">
        <w:tc>
          <w:tcPr>
            <w:tcW w:w="2448" w:type="dxa"/>
          </w:tcPr>
          <w:p w14:paraId="1D7E1360" w14:textId="77777777" w:rsidR="006940C2" w:rsidRDefault="006940C2">
            <w:pPr>
              <w:pStyle w:val="Table"/>
            </w:pPr>
            <w:r>
              <w:t>due_date</w:t>
            </w:r>
          </w:p>
        </w:tc>
        <w:tc>
          <w:tcPr>
            <w:tcW w:w="900" w:type="dxa"/>
          </w:tcPr>
          <w:p w14:paraId="08BA0A2B" w14:textId="77777777" w:rsidR="006940C2" w:rsidRDefault="006940C2">
            <w:pPr>
              <w:pStyle w:val="Table"/>
            </w:pPr>
            <w:r>
              <w:t>Date</w:t>
            </w:r>
          </w:p>
        </w:tc>
        <w:tc>
          <w:tcPr>
            <w:tcW w:w="5508" w:type="dxa"/>
          </w:tcPr>
          <w:p w14:paraId="6424C140" w14:textId="77777777" w:rsidR="006940C2" w:rsidRDefault="006940C2">
            <w:pPr>
              <w:pStyle w:val="Table"/>
            </w:pPr>
            <w:r w:rsidRPr="007564C3">
              <w:t>The due date of the current balance</w:t>
            </w:r>
          </w:p>
          <w:p w14:paraId="7116A5D7" w14:textId="77777777" w:rsidR="006940C2" w:rsidRDefault="006940C2">
            <w:pPr>
              <w:pStyle w:val="Table"/>
            </w:pPr>
            <w:r>
              <w:t>Format: MM/DD/YYYY</w:t>
            </w:r>
          </w:p>
          <w:p w14:paraId="0CE51109" w14:textId="77777777" w:rsidR="006940C2" w:rsidRDefault="006940C2">
            <w:pPr>
              <w:pStyle w:val="Table"/>
            </w:pPr>
            <w:r>
              <w:t>Value: Latest Bill Due Date</w:t>
            </w:r>
          </w:p>
        </w:tc>
      </w:tr>
    </w:tbl>
    <w:p w14:paraId="4A999668" w14:textId="77777777" w:rsidR="006940C2" w:rsidRDefault="006940C2" w:rsidP="006940C2"/>
    <w:p w14:paraId="5ABE676D" w14:textId="77777777" w:rsidR="009C620C" w:rsidRPr="006940C2" w:rsidRDefault="009C620C" w:rsidP="006940C2"/>
    <w:p w14:paraId="2F82D75E" w14:textId="77777777" w:rsidR="006940C2" w:rsidRPr="006940C2" w:rsidRDefault="006940C2" w:rsidP="006940C2">
      <w:pPr>
        <w:pStyle w:val="Heading5"/>
        <w:rPr>
          <w:color w:val="auto"/>
        </w:rPr>
      </w:pPr>
      <w:r w:rsidRPr="006940C2">
        <w:rPr>
          <w:color w:val="auto"/>
        </w:rPr>
        <w:t>Main Processing</w:t>
      </w:r>
    </w:p>
    <w:p w14:paraId="498CF5C8" w14:textId="77777777" w:rsidR="006940C2" w:rsidRDefault="006940C2" w:rsidP="006940C2"/>
    <w:p w14:paraId="07B99F74" w14:textId="77777777" w:rsidR="00C905D0" w:rsidRDefault="00C905D0" w:rsidP="00C905D0">
      <w:pPr>
        <w:pStyle w:val="ListParagraph"/>
        <w:numPr>
          <w:ilvl w:val="0"/>
          <w:numId w:val="30"/>
        </w:numPr>
      </w:pPr>
      <w:r>
        <w:t>Create and open file</w:t>
      </w:r>
    </w:p>
    <w:p w14:paraId="7726E4FA" w14:textId="77777777" w:rsidR="00C905D0" w:rsidRDefault="00C905D0" w:rsidP="00C905D0">
      <w:pPr>
        <w:pStyle w:val="ListParagraph"/>
        <w:numPr>
          <w:ilvl w:val="0"/>
          <w:numId w:val="30"/>
        </w:numPr>
      </w:pPr>
      <w:r>
        <w:t>Write Header: Write a single header line (the fixed list of column names in the expected VX Engage order), separated by the tab delimiter.</w:t>
      </w:r>
    </w:p>
    <w:p w14:paraId="78335106" w14:textId="678B0010" w:rsidR="00C905D0" w:rsidRDefault="00C905D0" w:rsidP="00C54962">
      <w:pPr>
        <w:pStyle w:val="ListParagraph"/>
        <w:numPr>
          <w:ilvl w:val="0"/>
          <w:numId w:val="30"/>
        </w:numPr>
      </w:pPr>
      <w:r>
        <w:t xml:space="preserve">Write Record data: </w:t>
      </w:r>
    </w:p>
    <w:p w14:paraId="266DAF72" w14:textId="03373685" w:rsidR="006940C2" w:rsidRDefault="006940C2" w:rsidP="00DD21C7">
      <w:pPr>
        <w:pStyle w:val="ListParagraph"/>
        <w:ind w:left="360"/>
      </w:pPr>
      <w:r>
        <w:t xml:space="preserve">For each </w:t>
      </w:r>
      <w:r w:rsidRPr="006940C2">
        <w:rPr>
          <w:b/>
          <w:bCs/>
        </w:rPr>
        <w:t>Account</w:t>
      </w:r>
    </w:p>
    <w:p w14:paraId="7188DDA8" w14:textId="4453F64D" w:rsidR="006940C2" w:rsidRPr="00D87809" w:rsidRDefault="006940C2" w:rsidP="00BF361E">
      <w:pPr>
        <w:pStyle w:val="ListParagraph"/>
        <w:numPr>
          <w:ilvl w:val="1"/>
          <w:numId w:val="30"/>
        </w:numPr>
        <w:ind w:left="720"/>
      </w:pPr>
      <w:r>
        <w:t xml:space="preserve">Get latest completed </w:t>
      </w:r>
      <w:r w:rsidRPr="006940C2">
        <w:rPr>
          <w:b/>
          <w:bCs/>
        </w:rPr>
        <w:t>Bill</w:t>
      </w:r>
      <w:r>
        <w:t xml:space="preserve"> on the </w:t>
      </w:r>
      <w:r w:rsidRPr="006940C2">
        <w:rPr>
          <w:b/>
          <w:bCs/>
        </w:rPr>
        <w:t>Account</w:t>
      </w:r>
    </w:p>
    <w:p w14:paraId="741AD885" w14:textId="5B92767C" w:rsidR="00D87809" w:rsidRPr="00D87809" w:rsidRDefault="00D87809" w:rsidP="00D87809">
      <w:pPr>
        <w:pStyle w:val="ListParagraph"/>
        <w:rPr>
          <w:sz w:val="18"/>
          <w:szCs w:val="18"/>
        </w:rPr>
      </w:pPr>
      <w:r w:rsidRPr="006940C2">
        <w:rPr>
          <w:sz w:val="18"/>
          <w:szCs w:val="18"/>
        </w:rPr>
        <w:lastRenderedPageBreak/>
        <w:t xml:space="preserve">[Note: Use </w:t>
      </w:r>
      <w:r>
        <w:rPr>
          <w:sz w:val="18"/>
          <w:szCs w:val="18"/>
        </w:rPr>
        <w:t>Get Latest Completed Bill</w:t>
      </w:r>
      <w:r w:rsidRPr="006940C2">
        <w:rPr>
          <w:sz w:val="18"/>
          <w:szCs w:val="18"/>
        </w:rPr>
        <w:t xml:space="preserve"> </w:t>
      </w:r>
      <w:r>
        <w:rPr>
          <w:sz w:val="18"/>
          <w:szCs w:val="18"/>
        </w:rPr>
        <w:t>method</w:t>
      </w:r>
      <w:r w:rsidRPr="006940C2">
        <w:rPr>
          <w:sz w:val="18"/>
          <w:szCs w:val="18"/>
        </w:rPr>
        <w:t>]</w:t>
      </w:r>
    </w:p>
    <w:p w14:paraId="197A9A90" w14:textId="4012E56A" w:rsidR="006940C2" w:rsidRDefault="006940C2" w:rsidP="00BF361E">
      <w:pPr>
        <w:pStyle w:val="ListParagraph"/>
        <w:numPr>
          <w:ilvl w:val="1"/>
          <w:numId w:val="30"/>
        </w:numPr>
        <w:ind w:left="720"/>
      </w:pPr>
      <w:r>
        <w:t xml:space="preserve">Write the record (separated by </w:t>
      </w:r>
      <w:r w:rsidRPr="006940C2">
        <w:rPr>
          <w:b/>
          <w:bCs/>
        </w:rPr>
        <w:t>Delim</w:t>
      </w:r>
      <w:r>
        <w:rPr>
          <w:b/>
          <w:bCs/>
        </w:rPr>
        <w:t>i</w:t>
      </w:r>
      <w:r w:rsidRPr="006940C2">
        <w:rPr>
          <w:b/>
          <w:bCs/>
        </w:rPr>
        <w:t>ter</w:t>
      </w:r>
      <w:r>
        <w:t>)</w:t>
      </w:r>
    </w:p>
    <w:p w14:paraId="0F883692" w14:textId="77777777" w:rsidR="006940C2" w:rsidRDefault="006940C2" w:rsidP="00BF361E">
      <w:pPr>
        <w:pStyle w:val="ListParagraph"/>
        <w:numPr>
          <w:ilvl w:val="2"/>
          <w:numId w:val="30"/>
        </w:numPr>
        <w:ind w:left="1080"/>
      </w:pPr>
      <w:r>
        <w:t xml:space="preserve">accountNumber  = </w:t>
      </w:r>
      <w:r w:rsidRPr="006940C2">
        <w:rPr>
          <w:b/>
          <w:bCs/>
        </w:rPr>
        <w:t>Account Id</w:t>
      </w:r>
    </w:p>
    <w:p w14:paraId="77A2319D" w14:textId="61E91457" w:rsidR="006940C2" w:rsidRDefault="006940C2" w:rsidP="00BF361E">
      <w:pPr>
        <w:pStyle w:val="ListParagraph"/>
        <w:numPr>
          <w:ilvl w:val="2"/>
          <w:numId w:val="30"/>
        </w:numPr>
        <w:ind w:left="1080"/>
      </w:pPr>
      <w:r>
        <w:t xml:space="preserve">customerCode = </w:t>
      </w:r>
      <w:r w:rsidRPr="006940C2">
        <w:rPr>
          <w:b/>
          <w:bCs/>
        </w:rPr>
        <w:t>Account</w:t>
      </w:r>
      <w:r>
        <w:t xml:space="preserve"> </w:t>
      </w:r>
      <w:r w:rsidRPr="006940C2">
        <w:rPr>
          <w:b/>
          <w:bCs/>
        </w:rPr>
        <w:t>Main Person Id</w:t>
      </w:r>
      <w:r>
        <w:rPr>
          <w:b/>
          <w:bCs/>
        </w:rPr>
        <w:t xml:space="preserve"> </w:t>
      </w:r>
    </w:p>
    <w:p w14:paraId="2456452E" w14:textId="60F98960" w:rsidR="006940C2" w:rsidRDefault="006940C2" w:rsidP="00BF361E">
      <w:pPr>
        <w:pStyle w:val="ListParagraph"/>
        <w:numPr>
          <w:ilvl w:val="2"/>
          <w:numId w:val="30"/>
        </w:numPr>
        <w:ind w:left="1080"/>
      </w:pPr>
      <w:r>
        <w:t xml:space="preserve">totalDue = </w:t>
      </w:r>
      <w:r w:rsidRPr="006940C2">
        <w:rPr>
          <w:b/>
          <w:bCs/>
        </w:rPr>
        <w:t>Account Current Balance</w:t>
      </w:r>
      <w:r>
        <w:t xml:space="preserve"> </w:t>
      </w:r>
    </w:p>
    <w:p w14:paraId="1CA8B3FB" w14:textId="3E18AC3B" w:rsidR="006940C2" w:rsidRPr="006940C2" w:rsidRDefault="006940C2" w:rsidP="006940C2">
      <w:pPr>
        <w:pStyle w:val="ListParagraph"/>
        <w:ind w:left="1080"/>
        <w:rPr>
          <w:sz w:val="18"/>
          <w:szCs w:val="18"/>
        </w:rPr>
      </w:pPr>
      <w:r w:rsidRPr="006940C2">
        <w:rPr>
          <w:sz w:val="18"/>
          <w:szCs w:val="18"/>
        </w:rPr>
        <w:t>[Note:</w:t>
      </w:r>
      <w:del w:id="283" w:author="Joriel C Punzalan" w:date="2025-10-06T11:08:00Z" w16du:dateUtc="2025-10-06T03:08:00Z">
        <w:r w:rsidRPr="006940C2" w:rsidDel="002D27EB">
          <w:rPr>
            <w:sz w:val="18"/>
            <w:szCs w:val="18"/>
          </w:rPr>
          <w:delText xml:space="preserve"> </w:delText>
        </w:r>
      </w:del>
      <w:ins w:id="284" w:author="Joriel C Punzalan" w:date="2025-10-06T11:08:00Z" w16du:dateUtc="2025-10-06T03:08:00Z">
        <w:r w:rsidR="002D27EB">
          <w:rPr>
            <w:sz w:val="18"/>
            <w:szCs w:val="18"/>
          </w:rPr>
          <w:t xml:space="preserve"> Sum up all FTs</w:t>
        </w:r>
      </w:ins>
      <w:del w:id="285" w:author="Joriel C Punzalan" w:date="2025-10-06T11:08:00Z" w16du:dateUtc="2025-10-06T03:08:00Z">
        <w:r w:rsidRPr="006940C2" w:rsidDel="002D27EB">
          <w:rPr>
            <w:sz w:val="18"/>
            <w:szCs w:val="18"/>
          </w:rPr>
          <w:delText xml:space="preserve">Use Get Financial Balance </w:delText>
        </w:r>
        <w:r w:rsidDel="002D27EB">
          <w:rPr>
            <w:sz w:val="18"/>
            <w:szCs w:val="18"/>
          </w:rPr>
          <w:delText>method</w:delText>
        </w:r>
        <w:r w:rsidRPr="006940C2" w:rsidDel="002D27EB">
          <w:rPr>
            <w:sz w:val="18"/>
            <w:szCs w:val="18"/>
          </w:rPr>
          <w:delText xml:space="preserve"> where Credit Date = Current Processing Date, Debit Date = Bill Due Date</w:delText>
        </w:r>
      </w:del>
      <w:r w:rsidRPr="006940C2">
        <w:rPr>
          <w:sz w:val="18"/>
          <w:szCs w:val="18"/>
        </w:rPr>
        <w:t>]</w:t>
      </w:r>
    </w:p>
    <w:p w14:paraId="1DBE3E6D" w14:textId="3AF38D10" w:rsidR="006940C2" w:rsidRDefault="006940C2" w:rsidP="00BF361E">
      <w:pPr>
        <w:pStyle w:val="ListParagraph"/>
        <w:numPr>
          <w:ilvl w:val="2"/>
          <w:numId w:val="30"/>
        </w:numPr>
        <w:ind w:left="1080"/>
      </w:pPr>
      <w:r>
        <w:t xml:space="preserve">dueDate  = </w:t>
      </w:r>
      <w:r w:rsidRPr="006940C2">
        <w:rPr>
          <w:b/>
          <w:bCs/>
        </w:rPr>
        <w:t>Bill Due Date</w:t>
      </w:r>
    </w:p>
    <w:p w14:paraId="3FBDE22E" w14:textId="77777777" w:rsidR="006940C2" w:rsidRDefault="006940C2" w:rsidP="006940C2">
      <w:pPr>
        <w:pStyle w:val="Heading5"/>
        <w:rPr>
          <w:color w:val="auto"/>
        </w:rPr>
      </w:pPr>
      <w:r w:rsidRPr="006940C2">
        <w:rPr>
          <w:color w:val="auto"/>
        </w:rPr>
        <w:t>Queries</w:t>
      </w:r>
    </w:p>
    <w:p w14:paraId="729AE775" w14:textId="77777777" w:rsidR="006940C2" w:rsidRDefault="006940C2" w:rsidP="006940C2"/>
    <w:p w14:paraId="343CF132" w14:textId="77777777" w:rsidR="00BC5E5D" w:rsidRDefault="00BC5E5D" w:rsidP="00BF361E">
      <w:pPr>
        <w:pStyle w:val="ListParagraph"/>
        <w:numPr>
          <w:ilvl w:val="0"/>
          <w:numId w:val="30"/>
        </w:numPr>
      </w:pPr>
      <w:r>
        <w:t>Existing Query used in standalone java program:</w:t>
      </w:r>
    </w:p>
    <w:p w14:paraId="2DC41A66" w14:textId="77777777" w:rsidR="00BC5E5D" w:rsidRPr="00BC5E5D" w:rsidRDefault="00BC5E5D" w:rsidP="00BC5E5D">
      <w:pPr>
        <w:pStyle w:val="ListParagraph"/>
        <w:rPr>
          <w:i/>
          <w:iCs/>
        </w:rPr>
      </w:pPr>
      <w:r w:rsidRPr="00BC5E5D">
        <w:t xml:space="preserve">              </w:t>
      </w:r>
      <w:r w:rsidRPr="00BC5E5D">
        <w:rPr>
          <w:i/>
          <w:iCs/>
        </w:rPr>
        <w:t>--list all current accounts</w:t>
      </w:r>
    </w:p>
    <w:p w14:paraId="57358635" w14:textId="77777777" w:rsidR="00BC5E5D" w:rsidRPr="00BC5E5D" w:rsidRDefault="00BC5E5D" w:rsidP="00BC5E5D">
      <w:pPr>
        <w:pStyle w:val="ListParagraph"/>
        <w:rPr>
          <w:i/>
          <w:iCs/>
        </w:rPr>
      </w:pPr>
      <w:r w:rsidRPr="00BC5E5D">
        <w:rPr>
          <w:i/>
          <w:iCs/>
        </w:rPr>
        <w:t xml:space="preserve">              SELECT sa.acct_id                         account_number,</w:t>
      </w:r>
    </w:p>
    <w:p w14:paraId="3B6A8036" w14:textId="77777777" w:rsidR="00BC5E5D" w:rsidRPr="00BC5E5D" w:rsidRDefault="00BC5E5D" w:rsidP="00BC5E5D">
      <w:pPr>
        <w:pStyle w:val="ListParagraph"/>
        <w:rPr>
          <w:i/>
          <w:iCs/>
        </w:rPr>
      </w:pPr>
      <w:r w:rsidRPr="00BC5E5D">
        <w:rPr>
          <w:i/>
          <w:iCs/>
        </w:rPr>
        <w:t xml:space="preserve">                     ap.per_id                          customer_code,</w:t>
      </w:r>
    </w:p>
    <w:p w14:paraId="7FC5731A" w14:textId="77777777" w:rsidR="00BC5E5D" w:rsidRPr="00BC5E5D" w:rsidRDefault="00BC5E5D" w:rsidP="00BC5E5D">
      <w:pPr>
        <w:pStyle w:val="ListParagraph"/>
        <w:rPr>
          <w:i/>
          <w:iCs/>
        </w:rPr>
      </w:pPr>
      <w:r w:rsidRPr="00BC5E5D">
        <w:rPr>
          <w:i/>
          <w:iCs/>
        </w:rPr>
        <w:t xml:space="preserve">                     SUM (ft.cur_amt)                   total_due,</w:t>
      </w:r>
    </w:p>
    <w:p w14:paraId="54DDA454" w14:textId="77777777" w:rsidR="00BC5E5D" w:rsidRPr="00BC5E5D" w:rsidRDefault="00BC5E5D" w:rsidP="00BC5E5D">
      <w:pPr>
        <w:pStyle w:val="ListParagraph"/>
        <w:rPr>
          <w:i/>
          <w:iCs/>
        </w:rPr>
      </w:pPr>
      <w:r w:rsidRPr="00BC5E5D">
        <w:rPr>
          <w:i/>
          <w:iCs/>
        </w:rPr>
        <w:t xml:space="preserve">                     (SELECT TO_CHAR (MAX (b.due_dt),</w:t>
      </w:r>
    </w:p>
    <w:p w14:paraId="55F61C55" w14:textId="77777777" w:rsidR="00BC5E5D" w:rsidRPr="00BC5E5D" w:rsidRDefault="00BC5E5D" w:rsidP="00BC5E5D">
      <w:pPr>
        <w:pStyle w:val="ListParagraph"/>
        <w:rPr>
          <w:i/>
          <w:iCs/>
        </w:rPr>
      </w:pPr>
      <w:r w:rsidRPr="00BC5E5D">
        <w:rPr>
          <w:i/>
          <w:iCs/>
        </w:rPr>
        <w:t xml:space="preserve">                                      'yyyy-mm-dd')</w:t>
      </w:r>
    </w:p>
    <w:p w14:paraId="5DA9BF58" w14:textId="77777777" w:rsidR="00BC5E5D" w:rsidRPr="00BC5E5D" w:rsidRDefault="00BC5E5D" w:rsidP="00BC5E5D">
      <w:pPr>
        <w:pStyle w:val="ListParagraph"/>
        <w:rPr>
          <w:i/>
          <w:iCs/>
        </w:rPr>
      </w:pPr>
      <w:r w:rsidRPr="00BC5E5D">
        <w:rPr>
          <w:i/>
          <w:iCs/>
        </w:rPr>
        <w:t xml:space="preserve">                        FROM ci_bill b</w:t>
      </w:r>
    </w:p>
    <w:p w14:paraId="541E8456" w14:textId="77777777" w:rsidR="00BC5E5D" w:rsidRPr="00BC5E5D" w:rsidRDefault="00BC5E5D" w:rsidP="00BC5E5D">
      <w:pPr>
        <w:pStyle w:val="ListParagraph"/>
        <w:rPr>
          <w:i/>
          <w:iCs/>
        </w:rPr>
      </w:pPr>
      <w:r w:rsidRPr="00BC5E5D">
        <w:rPr>
          <w:i/>
          <w:iCs/>
        </w:rPr>
        <w:t xml:space="preserve">                       WHERE b.acct_id = sa.acct_id)    due_date</w:t>
      </w:r>
    </w:p>
    <w:p w14:paraId="31C7AA44" w14:textId="77777777" w:rsidR="00BC5E5D" w:rsidRPr="00BC5E5D" w:rsidRDefault="00BC5E5D" w:rsidP="00BC5E5D">
      <w:pPr>
        <w:pStyle w:val="ListParagraph"/>
        <w:rPr>
          <w:i/>
          <w:iCs/>
        </w:rPr>
      </w:pPr>
      <w:r w:rsidRPr="00BC5E5D">
        <w:rPr>
          <w:i/>
          <w:iCs/>
        </w:rPr>
        <w:t xml:space="preserve">                FROM ci_ft ft</w:t>
      </w:r>
    </w:p>
    <w:p w14:paraId="53DBB012" w14:textId="77777777" w:rsidR="00BC5E5D" w:rsidRPr="00BC5E5D" w:rsidRDefault="00BC5E5D" w:rsidP="00BC5E5D">
      <w:pPr>
        <w:pStyle w:val="ListParagraph"/>
        <w:rPr>
          <w:i/>
          <w:iCs/>
        </w:rPr>
      </w:pPr>
      <w:r w:rsidRPr="00BC5E5D">
        <w:rPr>
          <w:i/>
          <w:iCs/>
        </w:rPr>
        <w:t xml:space="preserve">                     JOIN ci_sa sa ON sa.sa_id = ft.sa_id</w:t>
      </w:r>
    </w:p>
    <w:p w14:paraId="2DFE7350" w14:textId="77777777" w:rsidR="00BC5E5D" w:rsidRPr="00BC5E5D" w:rsidRDefault="00BC5E5D" w:rsidP="00BC5E5D">
      <w:pPr>
        <w:pStyle w:val="ListParagraph"/>
        <w:rPr>
          <w:i/>
          <w:iCs/>
        </w:rPr>
      </w:pPr>
      <w:r w:rsidRPr="00BC5E5D">
        <w:rPr>
          <w:i/>
          <w:iCs/>
        </w:rPr>
        <w:t xml:space="preserve">                     JOIN ci_acct acct ON acct.acct_id = sa.acct_id</w:t>
      </w:r>
    </w:p>
    <w:p w14:paraId="159A9690" w14:textId="77777777" w:rsidR="00BC5E5D" w:rsidRPr="00BC5E5D" w:rsidRDefault="00BC5E5D" w:rsidP="00BC5E5D">
      <w:pPr>
        <w:pStyle w:val="ListParagraph"/>
        <w:rPr>
          <w:i/>
          <w:iCs/>
        </w:rPr>
      </w:pPr>
      <w:r w:rsidRPr="00BC5E5D">
        <w:rPr>
          <w:i/>
          <w:iCs/>
        </w:rPr>
        <w:t xml:space="preserve">                     JOIN ci_acct_per ap</w:t>
      </w:r>
    </w:p>
    <w:p w14:paraId="668EC543" w14:textId="77777777" w:rsidR="00BC5E5D" w:rsidRPr="00BC5E5D" w:rsidRDefault="00BC5E5D" w:rsidP="00BC5E5D">
      <w:pPr>
        <w:pStyle w:val="ListParagraph"/>
        <w:rPr>
          <w:i/>
          <w:iCs/>
        </w:rPr>
      </w:pPr>
      <w:r w:rsidRPr="00BC5E5D">
        <w:rPr>
          <w:i/>
          <w:iCs/>
        </w:rPr>
        <w:t xml:space="preserve">                         ON ap.acct_id = sa.acct_id AND ap.main_cust_sw = 'Y'</w:t>
      </w:r>
    </w:p>
    <w:p w14:paraId="0E3288F7" w14:textId="77777777" w:rsidR="00BC5E5D" w:rsidRPr="00BC5E5D" w:rsidRDefault="00BC5E5D" w:rsidP="00BC5E5D">
      <w:pPr>
        <w:pStyle w:val="ListParagraph"/>
        <w:rPr>
          <w:i/>
          <w:iCs/>
        </w:rPr>
      </w:pPr>
      <w:r w:rsidRPr="00BC5E5D">
        <w:rPr>
          <w:i/>
          <w:iCs/>
        </w:rPr>
        <w:t xml:space="preserve">               WHERE --05 - Incomplete, 70 - Cancelled, 10 - pending start, 20 - active, 30 - pending stop, 40 - Stopped, 50 - reactivate, 60 - closed</w:t>
      </w:r>
    </w:p>
    <w:p w14:paraId="43BD153E" w14:textId="77777777" w:rsidR="00BC5E5D" w:rsidRPr="00BC5E5D" w:rsidRDefault="00BC5E5D" w:rsidP="00BC5E5D">
      <w:pPr>
        <w:pStyle w:val="ListParagraph"/>
        <w:rPr>
          <w:i/>
          <w:iCs/>
        </w:rPr>
      </w:pPr>
      <w:r w:rsidRPr="00BC5E5D">
        <w:rPr>
          <w:i/>
          <w:iCs/>
        </w:rPr>
        <w:t xml:space="preserve">                     sa.SA_STATUS_FLG IN ('20',</w:t>
      </w:r>
    </w:p>
    <w:p w14:paraId="47E4B720" w14:textId="77777777" w:rsidR="00BC5E5D" w:rsidRPr="00BC5E5D" w:rsidRDefault="00BC5E5D" w:rsidP="00BC5E5D">
      <w:pPr>
        <w:pStyle w:val="ListParagraph"/>
        <w:rPr>
          <w:i/>
          <w:iCs/>
        </w:rPr>
      </w:pPr>
      <w:r w:rsidRPr="00BC5E5D">
        <w:rPr>
          <w:i/>
          <w:iCs/>
        </w:rPr>
        <w:t xml:space="preserve">                                          '30',</w:t>
      </w:r>
    </w:p>
    <w:p w14:paraId="2C522B08" w14:textId="77777777" w:rsidR="00BC5E5D" w:rsidRPr="00BC5E5D" w:rsidRDefault="00BC5E5D" w:rsidP="00BC5E5D">
      <w:pPr>
        <w:pStyle w:val="ListParagraph"/>
        <w:rPr>
          <w:i/>
          <w:iCs/>
        </w:rPr>
      </w:pPr>
      <w:r w:rsidRPr="00BC5E5D">
        <w:rPr>
          <w:i/>
          <w:iCs/>
        </w:rPr>
        <w:t xml:space="preserve">                                          '40',</w:t>
      </w:r>
    </w:p>
    <w:p w14:paraId="674994AA" w14:textId="77777777" w:rsidR="00BC5E5D" w:rsidRPr="00BC5E5D" w:rsidRDefault="00BC5E5D" w:rsidP="00BC5E5D">
      <w:pPr>
        <w:pStyle w:val="ListParagraph"/>
        <w:rPr>
          <w:i/>
          <w:iCs/>
        </w:rPr>
      </w:pPr>
      <w:r w:rsidRPr="00BC5E5D">
        <w:rPr>
          <w:i/>
          <w:iCs/>
        </w:rPr>
        <w:t xml:space="preserve">                                          '50',</w:t>
      </w:r>
    </w:p>
    <w:p w14:paraId="0CD937E5" w14:textId="77777777" w:rsidR="00BC5E5D" w:rsidRPr="00BC5E5D" w:rsidRDefault="00BC5E5D" w:rsidP="00BC5E5D">
      <w:pPr>
        <w:pStyle w:val="ListParagraph"/>
        <w:rPr>
          <w:i/>
          <w:iCs/>
        </w:rPr>
      </w:pPr>
      <w:r w:rsidRPr="00BC5E5D">
        <w:rPr>
          <w:i/>
          <w:iCs/>
        </w:rPr>
        <w:t xml:space="preserve">                                          '60')</w:t>
      </w:r>
    </w:p>
    <w:p w14:paraId="1AE8EA72" w14:textId="04420285" w:rsidR="00337F24" w:rsidRPr="00921FFE" w:rsidRDefault="00BC5E5D" w:rsidP="00BC5E5D">
      <w:pPr>
        <w:pStyle w:val="ListParagraph"/>
        <w:rPr>
          <w:i/>
          <w:iCs/>
        </w:rPr>
      </w:pPr>
      <w:r w:rsidRPr="00921FFE">
        <w:rPr>
          <w:i/>
          <w:iCs/>
        </w:rPr>
        <w:t xml:space="preserve">            GROUP BY sa.acct_id, ap.per_id; </w:t>
      </w:r>
    </w:p>
    <w:p w14:paraId="3C7D28BC" w14:textId="77777777" w:rsidR="00CD3B67" w:rsidRDefault="00CD3B67" w:rsidP="00CD3B67"/>
    <w:p w14:paraId="437018A0" w14:textId="3C7890F1" w:rsidR="0045785C" w:rsidRDefault="0045785C" w:rsidP="0045785C">
      <w:pPr>
        <w:pStyle w:val="Heading4"/>
      </w:pPr>
      <w:bookmarkStart w:id="286" w:name="_Toc441836816"/>
      <w:bookmarkStart w:id="287" w:name="_Toc454526174"/>
      <w:bookmarkStart w:id="288" w:name="_Toc192324533"/>
      <w:bookmarkStart w:id="289" w:name="_Toc192324953"/>
      <w:bookmarkStart w:id="290" w:name="_Toc197254072"/>
      <w:bookmarkStart w:id="291" w:name="_Toc244329472"/>
      <w:bookmarkStart w:id="292" w:name="_Toc160598580"/>
      <w:r w:rsidRPr="00664E31">
        <w:t>B</w:t>
      </w:r>
      <w:bookmarkEnd w:id="286"/>
      <w:bookmarkEnd w:id="287"/>
      <w:r w:rsidR="00CF0619">
        <w:t>atch Control: CMVOCBE</w:t>
      </w:r>
      <w:r w:rsidR="005B0238">
        <w:t>X</w:t>
      </w:r>
    </w:p>
    <w:p w14:paraId="3F830EE9" w14:textId="564D28B3" w:rsidR="00C62EA0" w:rsidRDefault="00C62EA0" w:rsidP="0045785C">
      <w:pPr>
        <w:pStyle w:val="Heading5"/>
        <w:rPr>
          <w:color w:val="auto"/>
        </w:rPr>
      </w:pPr>
      <w:bookmarkStart w:id="293" w:name="_Toc441836818"/>
      <w:bookmarkStart w:id="294" w:name="_Toc454526176"/>
      <w:r>
        <w:rPr>
          <w:color w:val="auto"/>
        </w:rPr>
        <w:t xml:space="preserve">Description: </w:t>
      </w:r>
      <w:r w:rsidRPr="00C62EA0">
        <w:rPr>
          <w:color w:val="auto"/>
        </w:rPr>
        <w:t>VertexOne – VX Engage Customer Balance Extract</w:t>
      </w:r>
    </w:p>
    <w:p w14:paraId="652CA8C8" w14:textId="3D63FA38" w:rsidR="0045785C" w:rsidRPr="00C43984" w:rsidRDefault="0045785C" w:rsidP="0045785C">
      <w:pPr>
        <w:pStyle w:val="Heading5"/>
        <w:rPr>
          <w:color w:val="auto"/>
        </w:rPr>
      </w:pPr>
      <w:r w:rsidRPr="00C43984">
        <w:rPr>
          <w:color w:val="auto"/>
        </w:rPr>
        <w:t>Background Process Properties</w:t>
      </w:r>
      <w:bookmarkEnd w:id="293"/>
      <w:bookmarkEnd w:id="2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8"/>
        <w:gridCol w:w="5688"/>
      </w:tblGrid>
      <w:tr w:rsidR="0045785C" w:rsidRPr="00263A34" w14:paraId="1C2764A1" w14:textId="77777777" w:rsidTr="008A36CB">
        <w:trPr>
          <w:cantSplit/>
        </w:trPr>
        <w:tc>
          <w:tcPr>
            <w:tcW w:w="3168" w:type="dxa"/>
            <w:shd w:val="clear" w:color="auto" w:fill="A6A6A6" w:themeFill="background1" w:themeFillShade="A6"/>
          </w:tcPr>
          <w:p w14:paraId="7D53F6AA" w14:textId="77777777" w:rsidR="0045785C" w:rsidRPr="00082867" w:rsidRDefault="0045785C" w:rsidP="0045785C">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082867">
              <w:rPr>
                <w:rFonts w:ascii="EYInterstate Light" w:eastAsia="Times New Roman" w:hAnsi="EYInterstate Light" w:cs="Times New Roman"/>
                <w:b/>
                <w:color w:val="000000"/>
                <w:sz w:val="20"/>
                <w:szCs w:val="20"/>
                <w:lang w:val="de-DE"/>
              </w:rPr>
              <w:t>Property</w:t>
            </w:r>
          </w:p>
        </w:tc>
        <w:tc>
          <w:tcPr>
            <w:tcW w:w="5688" w:type="dxa"/>
            <w:shd w:val="clear" w:color="auto" w:fill="A6A6A6" w:themeFill="background1" w:themeFillShade="A6"/>
          </w:tcPr>
          <w:p w14:paraId="192ADB2F" w14:textId="77777777" w:rsidR="0045785C" w:rsidRPr="00082867" w:rsidRDefault="0045785C" w:rsidP="0045785C">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082867">
              <w:rPr>
                <w:rFonts w:ascii="EYInterstate Light" w:eastAsia="Times New Roman" w:hAnsi="EYInterstate Light" w:cs="Times New Roman"/>
                <w:b/>
                <w:color w:val="000000"/>
                <w:sz w:val="20"/>
                <w:szCs w:val="20"/>
                <w:lang w:val="de-DE"/>
              </w:rPr>
              <w:t>Value</w:t>
            </w:r>
          </w:p>
        </w:tc>
      </w:tr>
      <w:tr w:rsidR="0045785C" w14:paraId="168F65CF" w14:textId="77777777" w:rsidTr="0045785C">
        <w:tc>
          <w:tcPr>
            <w:tcW w:w="3168" w:type="dxa"/>
          </w:tcPr>
          <w:p w14:paraId="2E4C4410" w14:textId="77777777" w:rsidR="0045785C" w:rsidRPr="007564C3" w:rsidRDefault="0045785C" w:rsidP="0045785C">
            <w:pPr>
              <w:pStyle w:val="Table"/>
              <w:rPr>
                <w:rFonts w:cstheme="minorHAnsi"/>
              </w:rPr>
            </w:pPr>
            <w:r w:rsidRPr="007564C3">
              <w:rPr>
                <w:rFonts w:cstheme="minorHAnsi"/>
              </w:rPr>
              <w:t>Type</w:t>
            </w:r>
          </w:p>
        </w:tc>
        <w:tc>
          <w:tcPr>
            <w:tcW w:w="5688" w:type="dxa"/>
          </w:tcPr>
          <w:p w14:paraId="3EDBEFE8" w14:textId="199FAC0D" w:rsidR="0045785C" w:rsidRPr="007564C3" w:rsidRDefault="00CF0619" w:rsidP="0045785C">
            <w:pPr>
              <w:pStyle w:val="Table"/>
              <w:rPr>
                <w:rFonts w:cstheme="minorHAnsi"/>
              </w:rPr>
            </w:pPr>
            <w:r w:rsidRPr="007564C3">
              <w:rPr>
                <w:rFonts w:cstheme="minorHAnsi"/>
              </w:rPr>
              <w:t>Extract</w:t>
            </w:r>
          </w:p>
        </w:tc>
      </w:tr>
      <w:tr w:rsidR="0045785C" w14:paraId="15E45A97" w14:textId="77777777" w:rsidTr="0045785C">
        <w:tc>
          <w:tcPr>
            <w:tcW w:w="3168" w:type="dxa"/>
          </w:tcPr>
          <w:p w14:paraId="16417777" w14:textId="77777777" w:rsidR="0045785C" w:rsidRPr="007564C3" w:rsidRDefault="0045785C" w:rsidP="0045785C">
            <w:pPr>
              <w:pStyle w:val="Table"/>
              <w:rPr>
                <w:rFonts w:cstheme="minorHAnsi"/>
              </w:rPr>
            </w:pPr>
            <w:r w:rsidRPr="007564C3">
              <w:rPr>
                <w:rFonts w:cstheme="minorHAnsi"/>
              </w:rPr>
              <w:t>To Do Type</w:t>
            </w:r>
          </w:p>
        </w:tc>
        <w:tc>
          <w:tcPr>
            <w:tcW w:w="5688" w:type="dxa"/>
          </w:tcPr>
          <w:p w14:paraId="6890CBB9" w14:textId="73BE3F9C" w:rsidR="0045785C" w:rsidRPr="007564C3" w:rsidRDefault="00CF0619" w:rsidP="0045785C">
            <w:pPr>
              <w:pStyle w:val="Table"/>
              <w:rPr>
                <w:rFonts w:cstheme="minorHAnsi"/>
              </w:rPr>
            </w:pPr>
            <w:r w:rsidRPr="007564C3">
              <w:rPr>
                <w:rFonts w:cstheme="minorHAnsi"/>
              </w:rPr>
              <w:t>N/A</w:t>
            </w:r>
          </w:p>
        </w:tc>
      </w:tr>
      <w:tr w:rsidR="0045785C" w14:paraId="4B9BED06" w14:textId="77777777" w:rsidTr="0045785C">
        <w:tc>
          <w:tcPr>
            <w:tcW w:w="3168" w:type="dxa"/>
          </w:tcPr>
          <w:p w14:paraId="74741949" w14:textId="77777777" w:rsidR="0045785C" w:rsidRPr="007564C3" w:rsidRDefault="0045785C" w:rsidP="0045785C">
            <w:pPr>
              <w:pStyle w:val="Table"/>
              <w:rPr>
                <w:rFonts w:cstheme="minorHAnsi"/>
              </w:rPr>
            </w:pPr>
            <w:r w:rsidRPr="007564C3">
              <w:rPr>
                <w:rFonts w:cstheme="minorHAnsi"/>
              </w:rPr>
              <w:t>Processing Type</w:t>
            </w:r>
          </w:p>
        </w:tc>
        <w:tc>
          <w:tcPr>
            <w:tcW w:w="5688" w:type="dxa"/>
          </w:tcPr>
          <w:p w14:paraId="24FAFBD5" w14:textId="7F27CA11" w:rsidR="0045785C" w:rsidRPr="007564C3" w:rsidRDefault="00CF0619" w:rsidP="0045785C">
            <w:pPr>
              <w:pStyle w:val="Table"/>
              <w:rPr>
                <w:rFonts w:cstheme="minorHAnsi"/>
              </w:rPr>
            </w:pPr>
            <w:r w:rsidRPr="007564C3">
              <w:rPr>
                <w:rFonts w:cstheme="minorHAnsi"/>
              </w:rPr>
              <w:t>Loop</w:t>
            </w:r>
          </w:p>
        </w:tc>
      </w:tr>
      <w:tr w:rsidR="0045785C" w14:paraId="548EAD3A" w14:textId="77777777" w:rsidTr="0045785C">
        <w:tc>
          <w:tcPr>
            <w:tcW w:w="3168" w:type="dxa"/>
          </w:tcPr>
          <w:p w14:paraId="37E0E66F" w14:textId="77777777" w:rsidR="0045785C" w:rsidRPr="007564C3" w:rsidRDefault="0045785C" w:rsidP="0045785C">
            <w:pPr>
              <w:pStyle w:val="Table"/>
              <w:rPr>
                <w:rFonts w:cstheme="minorHAnsi"/>
              </w:rPr>
            </w:pPr>
            <w:r w:rsidRPr="007564C3">
              <w:rPr>
                <w:rFonts w:cstheme="minorHAnsi"/>
              </w:rPr>
              <w:lastRenderedPageBreak/>
              <w:t>Unit of Processing</w:t>
            </w:r>
          </w:p>
        </w:tc>
        <w:tc>
          <w:tcPr>
            <w:tcW w:w="5688" w:type="dxa"/>
          </w:tcPr>
          <w:p w14:paraId="49F4EF57" w14:textId="2159A121" w:rsidR="0045785C" w:rsidRPr="007564C3" w:rsidRDefault="00CF0619" w:rsidP="0045785C">
            <w:pPr>
              <w:pStyle w:val="Table"/>
              <w:rPr>
                <w:rFonts w:cstheme="minorHAnsi"/>
              </w:rPr>
            </w:pPr>
            <w:r w:rsidRPr="007564C3">
              <w:rPr>
                <w:rFonts w:cstheme="minorHAnsi"/>
              </w:rPr>
              <w:t>Account</w:t>
            </w:r>
          </w:p>
        </w:tc>
      </w:tr>
      <w:tr w:rsidR="0045785C" w14:paraId="1DCB52E4" w14:textId="77777777" w:rsidTr="0045785C">
        <w:tc>
          <w:tcPr>
            <w:tcW w:w="3168" w:type="dxa"/>
          </w:tcPr>
          <w:p w14:paraId="009874FF" w14:textId="77777777" w:rsidR="0045785C" w:rsidRPr="007564C3" w:rsidRDefault="0045785C" w:rsidP="0045785C">
            <w:pPr>
              <w:pStyle w:val="Table"/>
              <w:rPr>
                <w:rFonts w:cstheme="minorHAnsi"/>
              </w:rPr>
            </w:pPr>
            <w:r w:rsidRPr="007564C3">
              <w:rPr>
                <w:rFonts w:cstheme="minorHAnsi"/>
              </w:rPr>
              <w:t>Restartable</w:t>
            </w:r>
          </w:p>
        </w:tc>
        <w:tc>
          <w:tcPr>
            <w:tcW w:w="5688" w:type="dxa"/>
          </w:tcPr>
          <w:p w14:paraId="73CD15D4" w14:textId="0AB4D039" w:rsidR="0045785C" w:rsidRPr="007564C3" w:rsidRDefault="00CF0619" w:rsidP="0045785C">
            <w:pPr>
              <w:pStyle w:val="Table"/>
              <w:rPr>
                <w:rFonts w:cstheme="minorHAnsi"/>
              </w:rPr>
            </w:pPr>
            <w:r w:rsidRPr="007564C3">
              <w:rPr>
                <w:rFonts w:cstheme="minorHAnsi"/>
              </w:rPr>
              <w:t>N</w:t>
            </w:r>
          </w:p>
        </w:tc>
      </w:tr>
      <w:tr w:rsidR="0045785C" w14:paraId="24E3436F" w14:textId="77777777" w:rsidTr="0045785C">
        <w:tc>
          <w:tcPr>
            <w:tcW w:w="3168" w:type="dxa"/>
          </w:tcPr>
          <w:p w14:paraId="1C37B100" w14:textId="77777777" w:rsidR="0045785C" w:rsidRPr="007564C3" w:rsidRDefault="0045785C" w:rsidP="0045785C">
            <w:pPr>
              <w:pStyle w:val="Table"/>
              <w:rPr>
                <w:rFonts w:cstheme="minorHAnsi"/>
              </w:rPr>
            </w:pPr>
            <w:r w:rsidRPr="007564C3">
              <w:rPr>
                <w:rFonts w:cstheme="minorHAnsi"/>
              </w:rPr>
              <w:t>Rerunnable</w:t>
            </w:r>
          </w:p>
        </w:tc>
        <w:tc>
          <w:tcPr>
            <w:tcW w:w="5688" w:type="dxa"/>
          </w:tcPr>
          <w:p w14:paraId="1F8DFB02" w14:textId="2F474A15" w:rsidR="0045785C" w:rsidRPr="007564C3" w:rsidRDefault="00CF0619" w:rsidP="0045785C">
            <w:pPr>
              <w:pStyle w:val="Table"/>
              <w:rPr>
                <w:rFonts w:cstheme="minorHAnsi"/>
              </w:rPr>
            </w:pPr>
            <w:r w:rsidRPr="007564C3">
              <w:rPr>
                <w:rFonts w:cstheme="minorHAnsi"/>
              </w:rPr>
              <w:t>N</w:t>
            </w:r>
          </w:p>
        </w:tc>
      </w:tr>
      <w:tr w:rsidR="0045785C" w14:paraId="5DD65E5C" w14:textId="77777777" w:rsidTr="0045785C">
        <w:tc>
          <w:tcPr>
            <w:tcW w:w="3168" w:type="dxa"/>
          </w:tcPr>
          <w:p w14:paraId="3D9ECCA5" w14:textId="77777777" w:rsidR="0045785C" w:rsidRPr="007564C3" w:rsidRDefault="0045785C" w:rsidP="0045785C">
            <w:pPr>
              <w:pStyle w:val="Table"/>
              <w:rPr>
                <w:rFonts w:cstheme="minorHAnsi"/>
              </w:rPr>
            </w:pPr>
            <w:r w:rsidRPr="007564C3">
              <w:rPr>
                <w:rFonts w:cstheme="minorHAnsi"/>
              </w:rPr>
              <w:t>Multi-threaded</w:t>
            </w:r>
          </w:p>
        </w:tc>
        <w:tc>
          <w:tcPr>
            <w:tcW w:w="5688" w:type="dxa"/>
          </w:tcPr>
          <w:p w14:paraId="101DAF2F" w14:textId="452FF81A" w:rsidR="0045785C" w:rsidRPr="007564C3" w:rsidRDefault="00CF0619" w:rsidP="0045785C">
            <w:pPr>
              <w:pStyle w:val="Table"/>
              <w:rPr>
                <w:rFonts w:cstheme="minorHAnsi"/>
              </w:rPr>
            </w:pPr>
            <w:r w:rsidRPr="007564C3">
              <w:rPr>
                <w:rFonts w:cstheme="minorHAnsi"/>
              </w:rPr>
              <w:t>N</w:t>
            </w:r>
          </w:p>
        </w:tc>
      </w:tr>
      <w:tr w:rsidR="0045785C" w14:paraId="22438E07" w14:textId="77777777" w:rsidTr="0045785C">
        <w:tc>
          <w:tcPr>
            <w:tcW w:w="3168" w:type="dxa"/>
          </w:tcPr>
          <w:p w14:paraId="03EEE9C9" w14:textId="77777777" w:rsidR="0045785C" w:rsidRPr="007564C3" w:rsidRDefault="0045785C" w:rsidP="0045785C">
            <w:pPr>
              <w:pStyle w:val="Table"/>
              <w:rPr>
                <w:rFonts w:cstheme="minorHAnsi"/>
              </w:rPr>
            </w:pPr>
            <w:r w:rsidRPr="007564C3">
              <w:rPr>
                <w:rFonts w:cstheme="minorHAnsi"/>
              </w:rPr>
              <w:t>Records between Commits</w:t>
            </w:r>
          </w:p>
        </w:tc>
        <w:tc>
          <w:tcPr>
            <w:tcW w:w="5688" w:type="dxa"/>
          </w:tcPr>
          <w:p w14:paraId="7F8B68E1" w14:textId="7FAFDA1B" w:rsidR="0045785C" w:rsidRPr="007564C3" w:rsidRDefault="00CF0619" w:rsidP="0045785C">
            <w:pPr>
              <w:pStyle w:val="Table"/>
              <w:rPr>
                <w:rFonts w:cstheme="minorHAnsi"/>
              </w:rPr>
            </w:pPr>
            <w:r w:rsidRPr="007564C3">
              <w:rPr>
                <w:rFonts w:cstheme="minorHAnsi"/>
              </w:rPr>
              <w:t>N/A</w:t>
            </w:r>
          </w:p>
        </w:tc>
      </w:tr>
      <w:tr w:rsidR="0045785C" w14:paraId="57675351" w14:textId="77777777" w:rsidTr="0045785C">
        <w:tc>
          <w:tcPr>
            <w:tcW w:w="3168" w:type="dxa"/>
          </w:tcPr>
          <w:p w14:paraId="14AC79FD" w14:textId="77777777" w:rsidR="0045785C" w:rsidRPr="007564C3" w:rsidRDefault="0045785C" w:rsidP="0045785C">
            <w:pPr>
              <w:pStyle w:val="Table"/>
              <w:rPr>
                <w:rFonts w:cstheme="minorHAnsi"/>
              </w:rPr>
            </w:pPr>
            <w:r w:rsidRPr="007564C3">
              <w:rPr>
                <w:rFonts w:cstheme="minorHAnsi"/>
              </w:rPr>
              <w:t>Minutes between Cursor Re-initialization</w:t>
            </w:r>
          </w:p>
        </w:tc>
        <w:tc>
          <w:tcPr>
            <w:tcW w:w="5688" w:type="dxa"/>
          </w:tcPr>
          <w:p w14:paraId="37D0916A" w14:textId="0FEF092F" w:rsidR="0045785C" w:rsidRPr="007564C3" w:rsidRDefault="00CF0619" w:rsidP="0045785C">
            <w:pPr>
              <w:pStyle w:val="Table"/>
              <w:rPr>
                <w:rFonts w:cstheme="minorHAnsi"/>
              </w:rPr>
            </w:pPr>
            <w:r w:rsidRPr="007564C3">
              <w:rPr>
                <w:rFonts w:cstheme="minorHAnsi"/>
              </w:rPr>
              <w:t>N/A</w:t>
            </w:r>
          </w:p>
        </w:tc>
      </w:tr>
      <w:tr w:rsidR="0045785C" w14:paraId="0C36B6BB" w14:textId="77777777" w:rsidTr="0045785C">
        <w:tc>
          <w:tcPr>
            <w:tcW w:w="3168" w:type="dxa"/>
          </w:tcPr>
          <w:p w14:paraId="31F43307" w14:textId="77777777" w:rsidR="0045785C" w:rsidRPr="007564C3" w:rsidRDefault="0045785C" w:rsidP="0045785C">
            <w:pPr>
              <w:pStyle w:val="Table"/>
              <w:rPr>
                <w:rFonts w:cstheme="minorHAnsi"/>
              </w:rPr>
            </w:pPr>
            <w:r w:rsidRPr="007564C3">
              <w:rPr>
                <w:rFonts w:cstheme="minorHAnsi"/>
              </w:rPr>
              <w:t>Frequency</w:t>
            </w:r>
          </w:p>
        </w:tc>
        <w:tc>
          <w:tcPr>
            <w:tcW w:w="5688" w:type="dxa"/>
          </w:tcPr>
          <w:p w14:paraId="00565CE7" w14:textId="6A8DD142" w:rsidR="0045785C" w:rsidRPr="007564C3" w:rsidRDefault="007564C3" w:rsidP="0045785C">
            <w:pPr>
              <w:pStyle w:val="Table"/>
              <w:rPr>
                <w:rFonts w:cstheme="minorHAnsi"/>
              </w:rPr>
            </w:pPr>
            <w:r w:rsidRPr="007564C3">
              <w:rPr>
                <w:rFonts w:cstheme="minorHAnsi"/>
              </w:rPr>
              <w:t>Nightly</w:t>
            </w:r>
          </w:p>
        </w:tc>
      </w:tr>
      <w:tr w:rsidR="0045785C" w14:paraId="0A147FBA" w14:textId="77777777" w:rsidTr="0045785C">
        <w:tc>
          <w:tcPr>
            <w:tcW w:w="3168" w:type="dxa"/>
          </w:tcPr>
          <w:p w14:paraId="2A0CC8E0" w14:textId="77777777" w:rsidR="0045785C" w:rsidRPr="007564C3" w:rsidRDefault="0045785C" w:rsidP="0045785C">
            <w:pPr>
              <w:pStyle w:val="Table"/>
              <w:rPr>
                <w:rFonts w:cstheme="minorHAnsi"/>
              </w:rPr>
            </w:pPr>
            <w:r w:rsidRPr="007564C3">
              <w:rPr>
                <w:rFonts w:cstheme="minorHAnsi"/>
              </w:rPr>
              <w:t>Pre-requisites</w:t>
            </w:r>
          </w:p>
        </w:tc>
        <w:tc>
          <w:tcPr>
            <w:tcW w:w="5688" w:type="dxa"/>
          </w:tcPr>
          <w:p w14:paraId="47831048" w14:textId="06AFB6AD" w:rsidR="0045785C" w:rsidRPr="00E57DC4" w:rsidRDefault="007564C3" w:rsidP="007564C3">
            <w:pPr>
              <w:pStyle w:val="ListBullet"/>
              <w:keepLines/>
              <w:widowControl w:val="0"/>
              <w:numPr>
                <w:ilvl w:val="0"/>
                <w:numId w:val="0"/>
              </w:numPr>
              <w:spacing w:after="144" w:line="240" w:lineRule="auto"/>
              <w:ind w:left="360" w:hanging="360"/>
              <w:rPr>
                <w:rFonts w:ascii="Arial Narrow" w:eastAsia="Times New Roman" w:hAnsi="Arial Narrow" w:cstheme="minorHAnsi"/>
                <w:color w:val="000000"/>
                <w:sz w:val="20"/>
                <w:szCs w:val="20"/>
              </w:rPr>
            </w:pPr>
            <w:r w:rsidRPr="00E57DC4">
              <w:rPr>
                <w:rFonts w:ascii="Arial Narrow" w:eastAsia="Times New Roman" w:hAnsi="Arial Narrow" w:cstheme="minorHAnsi"/>
                <w:color w:val="000000"/>
                <w:sz w:val="20"/>
                <w:szCs w:val="20"/>
              </w:rPr>
              <w:t>None</w:t>
            </w:r>
          </w:p>
        </w:tc>
      </w:tr>
      <w:tr w:rsidR="0045785C" w14:paraId="1F638A5F" w14:textId="77777777" w:rsidTr="0045785C">
        <w:tc>
          <w:tcPr>
            <w:tcW w:w="3168" w:type="dxa"/>
          </w:tcPr>
          <w:p w14:paraId="4F74AB08" w14:textId="77777777" w:rsidR="0045785C" w:rsidRPr="007564C3" w:rsidRDefault="0045785C" w:rsidP="0045785C">
            <w:pPr>
              <w:pStyle w:val="Table"/>
              <w:rPr>
                <w:rFonts w:cstheme="minorHAnsi"/>
              </w:rPr>
            </w:pPr>
            <w:r w:rsidRPr="007564C3">
              <w:rPr>
                <w:rFonts w:cstheme="minorHAnsi"/>
              </w:rPr>
              <w:t>Special Notes</w:t>
            </w:r>
          </w:p>
        </w:tc>
        <w:tc>
          <w:tcPr>
            <w:tcW w:w="5688" w:type="dxa"/>
          </w:tcPr>
          <w:p w14:paraId="49D22F0B" w14:textId="46486CD3" w:rsidR="0045785C" w:rsidRPr="00E57DC4" w:rsidRDefault="007564C3" w:rsidP="007564C3">
            <w:pPr>
              <w:pStyle w:val="ListBullet"/>
              <w:keepLines/>
              <w:widowControl w:val="0"/>
              <w:numPr>
                <w:ilvl w:val="0"/>
                <w:numId w:val="0"/>
              </w:numPr>
              <w:spacing w:after="144" w:line="240" w:lineRule="auto"/>
              <w:ind w:left="360" w:hanging="360"/>
              <w:rPr>
                <w:rFonts w:ascii="Arial Narrow" w:eastAsia="Times New Roman" w:hAnsi="Arial Narrow" w:cstheme="minorHAnsi"/>
                <w:color w:val="000000"/>
                <w:sz w:val="20"/>
                <w:szCs w:val="20"/>
              </w:rPr>
            </w:pPr>
            <w:r w:rsidRPr="00E57DC4">
              <w:rPr>
                <w:rFonts w:ascii="Arial Narrow" w:eastAsia="Times New Roman" w:hAnsi="Arial Narrow" w:cstheme="minorHAnsi"/>
                <w:color w:val="000000"/>
                <w:sz w:val="20"/>
                <w:szCs w:val="20"/>
              </w:rPr>
              <w:t>None</w:t>
            </w:r>
          </w:p>
        </w:tc>
      </w:tr>
      <w:tr w:rsidR="00E57DC4" w14:paraId="04623D6E" w14:textId="77777777" w:rsidTr="0045785C">
        <w:tc>
          <w:tcPr>
            <w:tcW w:w="3168" w:type="dxa"/>
          </w:tcPr>
          <w:p w14:paraId="0CC47F95" w14:textId="61CA1C43" w:rsidR="00E57DC4" w:rsidRPr="007564C3" w:rsidRDefault="00E57DC4" w:rsidP="0045785C">
            <w:pPr>
              <w:pStyle w:val="Table"/>
              <w:rPr>
                <w:rFonts w:cstheme="minorHAnsi"/>
              </w:rPr>
            </w:pPr>
            <w:r>
              <w:rPr>
                <w:rFonts w:cstheme="minorHAnsi"/>
              </w:rPr>
              <w:t xml:space="preserve">Selection Algorithm </w:t>
            </w:r>
          </w:p>
        </w:tc>
        <w:tc>
          <w:tcPr>
            <w:tcW w:w="5688" w:type="dxa"/>
          </w:tcPr>
          <w:p w14:paraId="695F3431" w14:textId="3523BEF2" w:rsidR="00E57DC4" w:rsidRPr="00E57DC4" w:rsidRDefault="00E57DC4" w:rsidP="007564C3">
            <w:pPr>
              <w:pStyle w:val="ListBullet"/>
              <w:keepLines/>
              <w:widowControl w:val="0"/>
              <w:numPr>
                <w:ilvl w:val="0"/>
                <w:numId w:val="0"/>
              </w:numPr>
              <w:spacing w:after="144" w:line="240" w:lineRule="auto"/>
              <w:ind w:left="360" w:hanging="360"/>
              <w:rPr>
                <w:rFonts w:ascii="Arial Narrow" w:eastAsia="Times New Roman" w:hAnsi="Arial Narrow" w:cstheme="minorHAnsi"/>
                <w:color w:val="000000"/>
                <w:sz w:val="20"/>
                <w:szCs w:val="20"/>
              </w:rPr>
            </w:pPr>
            <w:r w:rsidRPr="00E57DC4">
              <w:rPr>
                <w:rFonts w:ascii="Arial Narrow" w:eastAsia="Times New Roman" w:hAnsi="Arial Narrow" w:cstheme="minorHAnsi"/>
                <w:color w:val="000000"/>
                <w:sz w:val="20"/>
                <w:szCs w:val="20"/>
              </w:rPr>
              <w:t>CMVOCBEXSR</w:t>
            </w:r>
          </w:p>
        </w:tc>
      </w:tr>
      <w:tr w:rsidR="00E57DC4" w14:paraId="706D7DB9" w14:textId="77777777" w:rsidTr="0045785C">
        <w:tc>
          <w:tcPr>
            <w:tcW w:w="3168" w:type="dxa"/>
          </w:tcPr>
          <w:p w14:paraId="2BBE79AC" w14:textId="443A3D7D" w:rsidR="00E57DC4" w:rsidRPr="007564C3" w:rsidRDefault="00E57DC4" w:rsidP="0045785C">
            <w:pPr>
              <w:pStyle w:val="Table"/>
              <w:rPr>
                <w:rFonts w:cstheme="minorHAnsi"/>
              </w:rPr>
            </w:pPr>
            <w:r>
              <w:rPr>
                <w:rFonts w:cstheme="minorHAnsi"/>
              </w:rPr>
              <w:t>Processing Algorithm</w:t>
            </w:r>
          </w:p>
        </w:tc>
        <w:tc>
          <w:tcPr>
            <w:tcW w:w="5688" w:type="dxa"/>
          </w:tcPr>
          <w:p w14:paraId="454E85BD" w14:textId="6AA476C9" w:rsidR="00E57DC4" w:rsidRPr="00E57DC4" w:rsidRDefault="00E57DC4" w:rsidP="007564C3">
            <w:pPr>
              <w:pStyle w:val="ListBullet"/>
              <w:keepLines/>
              <w:widowControl w:val="0"/>
              <w:numPr>
                <w:ilvl w:val="0"/>
                <w:numId w:val="0"/>
              </w:numPr>
              <w:spacing w:after="144" w:line="240" w:lineRule="auto"/>
              <w:ind w:left="360" w:hanging="360"/>
              <w:rPr>
                <w:rFonts w:ascii="Arial Narrow" w:eastAsia="Times New Roman" w:hAnsi="Arial Narrow" w:cstheme="minorHAnsi"/>
                <w:color w:val="000000"/>
                <w:sz w:val="20"/>
                <w:szCs w:val="20"/>
              </w:rPr>
            </w:pPr>
            <w:r w:rsidRPr="00E57DC4">
              <w:rPr>
                <w:rFonts w:ascii="Arial Narrow" w:eastAsia="Times New Roman" w:hAnsi="Arial Narrow" w:cstheme="minorHAnsi"/>
                <w:color w:val="000000"/>
                <w:sz w:val="20"/>
                <w:szCs w:val="20"/>
              </w:rPr>
              <w:t>CMVOCBEXPR</w:t>
            </w:r>
          </w:p>
        </w:tc>
      </w:tr>
    </w:tbl>
    <w:p w14:paraId="48C01C07" w14:textId="77777777" w:rsidR="0045785C" w:rsidRDefault="0045785C" w:rsidP="0045785C">
      <w:pPr>
        <w:pStyle w:val="AfterTable"/>
      </w:pPr>
    </w:p>
    <w:p w14:paraId="0D001741" w14:textId="77777777" w:rsidR="0045785C" w:rsidRPr="00C43984" w:rsidRDefault="0045785C" w:rsidP="0045785C">
      <w:pPr>
        <w:pStyle w:val="Heading5"/>
        <w:rPr>
          <w:color w:val="auto"/>
        </w:rPr>
      </w:pPr>
      <w:bookmarkStart w:id="295" w:name="_Toc441836819"/>
      <w:bookmarkStart w:id="296" w:name="_Toc454526177"/>
      <w:r w:rsidRPr="00C43984">
        <w:rPr>
          <w:color w:val="auto"/>
        </w:rPr>
        <w:t>Additional Batch Parameters</w:t>
      </w:r>
      <w:bookmarkEnd w:id="295"/>
      <w:bookmarkEnd w:id="2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64"/>
        <w:gridCol w:w="6068"/>
        <w:gridCol w:w="1678"/>
      </w:tblGrid>
      <w:tr w:rsidR="0045785C" w:rsidRPr="00263A34" w14:paraId="20DF6DB1" w14:textId="77777777" w:rsidTr="008A36CB">
        <w:trPr>
          <w:cantSplit/>
        </w:trPr>
        <w:tc>
          <w:tcPr>
            <w:tcW w:w="1052" w:type="pct"/>
            <w:shd w:val="clear" w:color="auto" w:fill="A6A6A6" w:themeFill="background1" w:themeFillShade="A6"/>
          </w:tcPr>
          <w:p w14:paraId="5788E2DE" w14:textId="77777777" w:rsidR="0045785C" w:rsidRPr="00082867" w:rsidRDefault="0045785C" w:rsidP="0045785C">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082867">
              <w:rPr>
                <w:rFonts w:ascii="EYInterstate Light" w:eastAsia="Times New Roman" w:hAnsi="EYInterstate Light" w:cs="Times New Roman"/>
                <w:b/>
                <w:color w:val="000000"/>
                <w:sz w:val="20"/>
                <w:szCs w:val="20"/>
                <w:lang w:val="de-DE"/>
              </w:rPr>
              <w:t>Field</w:t>
            </w:r>
          </w:p>
        </w:tc>
        <w:tc>
          <w:tcPr>
            <w:tcW w:w="3093" w:type="pct"/>
            <w:shd w:val="clear" w:color="auto" w:fill="A6A6A6" w:themeFill="background1" w:themeFillShade="A6"/>
          </w:tcPr>
          <w:p w14:paraId="397438B7" w14:textId="77777777" w:rsidR="0045785C" w:rsidRPr="00082867" w:rsidRDefault="0045785C" w:rsidP="0045785C">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082867">
              <w:rPr>
                <w:rFonts w:ascii="EYInterstate Light" w:eastAsia="Times New Roman" w:hAnsi="EYInterstate Light" w:cs="Times New Roman"/>
                <w:b/>
                <w:color w:val="000000"/>
                <w:sz w:val="20"/>
                <w:szCs w:val="20"/>
                <w:lang w:val="de-DE"/>
              </w:rPr>
              <w:t>Description / Values</w:t>
            </w:r>
          </w:p>
        </w:tc>
        <w:tc>
          <w:tcPr>
            <w:tcW w:w="855" w:type="pct"/>
            <w:shd w:val="clear" w:color="auto" w:fill="A6A6A6" w:themeFill="background1" w:themeFillShade="A6"/>
          </w:tcPr>
          <w:p w14:paraId="3AB084B2" w14:textId="77777777" w:rsidR="0045785C" w:rsidRPr="00082867" w:rsidRDefault="0045785C" w:rsidP="0045785C">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Pr>
                <w:rFonts w:ascii="EYInterstate Light" w:eastAsia="Times New Roman" w:hAnsi="EYInterstate Light" w:cs="Times New Roman"/>
                <w:b/>
                <w:color w:val="000000"/>
                <w:sz w:val="20"/>
                <w:szCs w:val="20"/>
                <w:lang w:val="de-DE"/>
              </w:rPr>
              <w:t>Required (Y/N)</w:t>
            </w:r>
          </w:p>
        </w:tc>
      </w:tr>
      <w:tr w:rsidR="0045785C" w14:paraId="1C415CEB" w14:textId="77777777" w:rsidTr="0045785C">
        <w:tc>
          <w:tcPr>
            <w:tcW w:w="1052" w:type="pct"/>
          </w:tcPr>
          <w:p w14:paraId="367FEEA7" w14:textId="4779CDDD" w:rsidR="0045785C" w:rsidRDefault="00AA39A6" w:rsidP="0045785C">
            <w:pPr>
              <w:pStyle w:val="Table"/>
            </w:pPr>
            <w:r w:rsidRPr="00AA39A6">
              <w:t>filePath</w:t>
            </w:r>
          </w:p>
        </w:tc>
        <w:tc>
          <w:tcPr>
            <w:tcW w:w="3093" w:type="pct"/>
          </w:tcPr>
          <w:p w14:paraId="5304FD89" w14:textId="77777777" w:rsidR="0045785C" w:rsidRDefault="00AA39A6" w:rsidP="0045785C">
            <w:pPr>
              <w:pStyle w:val="Table"/>
            </w:pPr>
            <w:r>
              <w:t>File Path</w:t>
            </w:r>
          </w:p>
          <w:p w14:paraId="64F33DDB" w14:textId="7E716C76" w:rsidR="00AA39A6" w:rsidRDefault="00AA39A6" w:rsidP="0045785C">
            <w:pPr>
              <w:pStyle w:val="Table"/>
            </w:pPr>
            <w:r>
              <w:t>Value: TBD</w:t>
            </w:r>
          </w:p>
        </w:tc>
        <w:tc>
          <w:tcPr>
            <w:tcW w:w="855" w:type="pct"/>
          </w:tcPr>
          <w:p w14:paraId="6298D572" w14:textId="2C5930E0" w:rsidR="0045785C" w:rsidRDefault="00AA39A6" w:rsidP="0045785C">
            <w:pPr>
              <w:pStyle w:val="Table"/>
            </w:pPr>
            <w:r>
              <w:t>Y</w:t>
            </w:r>
          </w:p>
        </w:tc>
      </w:tr>
      <w:tr w:rsidR="0045785C" w14:paraId="19BF2821" w14:textId="77777777" w:rsidTr="0045785C">
        <w:tc>
          <w:tcPr>
            <w:tcW w:w="1052" w:type="pct"/>
          </w:tcPr>
          <w:p w14:paraId="1296696F" w14:textId="03EFDC43" w:rsidR="0045785C" w:rsidRDefault="00AA39A6" w:rsidP="0045785C">
            <w:pPr>
              <w:pStyle w:val="Table"/>
            </w:pPr>
            <w:r w:rsidRPr="00AA39A6">
              <w:t>fileName</w:t>
            </w:r>
          </w:p>
        </w:tc>
        <w:tc>
          <w:tcPr>
            <w:tcW w:w="3093" w:type="pct"/>
          </w:tcPr>
          <w:p w14:paraId="0D2B7B06" w14:textId="77777777" w:rsidR="0045785C" w:rsidRDefault="00AA39A6" w:rsidP="0045785C">
            <w:pPr>
              <w:pStyle w:val="Table"/>
            </w:pPr>
            <w:r>
              <w:t>File Name</w:t>
            </w:r>
          </w:p>
          <w:p w14:paraId="2F57746F" w14:textId="0A187608" w:rsidR="00AA39A6" w:rsidRDefault="00AA39A6" w:rsidP="0045785C">
            <w:pPr>
              <w:pStyle w:val="Table"/>
            </w:pPr>
            <w:r>
              <w:t xml:space="preserve">Value: </w:t>
            </w:r>
            <w:r w:rsidR="00FD1034" w:rsidRPr="00FD1034">
              <w:t>current_balance_sjw_</w:t>
            </w:r>
            <w:r w:rsidR="00FD1034">
              <w:t>yyyymmdd</w:t>
            </w:r>
          </w:p>
        </w:tc>
        <w:tc>
          <w:tcPr>
            <w:tcW w:w="855" w:type="pct"/>
          </w:tcPr>
          <w:p w14:paraId="491A8723" w14:textId="74B4D36B" w:rsidR="0045785C" w:rsidRDefault="00AA39A6" w:rsidP="0045785C">
            <w:pPr>
              <w:pStyle w:val="Table"/>
            </w:pPr>
            <w:r>
              <w:t>Y</w:t>
            </w:r>
          </w:p>
        </w:tc>
      </w:tr>
      <w:tr w:rsidR="00D81B9A" w14:paraId="49C66012" w14:textId="77777777" w:rsidTr="0045785C">
        <w:tc>
          <w:tcPr>
            <w:tcW w:w="1052" w:type="pct"/>
          </w:tcPr>
          <w:p w14:paraId="7B2D507E" w14:textId="5FED7024" w:rsidR="00D81B9A" w:rsidRPr="00AA39A6" w:rsidRDefault="006A7842" w:rsidP="0045785C">
            <w:pPr>
              <w:pStyle w:val="Table"/>
            </w:pPr>
            <w:r>
              <w:t>fileExtension</w:t>
            </w:r>
          </w:p>
        </w:tc>
        <w:tc>
          <w:tcPr>
            <w:tcW w:w="3093" w:type="pct"/>
          </w:tcPr>
          <w:p w14:paraId="02FD6A36" w14:textId="5F6E0E7D" w:rsidR="00BF361E" w:rsidRDefault="00BF361E" w:rsidP="0045785C">
            <w:pPr>
              <w:pStyle w:val="Table"/>
            </w:pPr>
            <w:r>
              <w:t>File Extension</w:t>
            </w:r>
          </w:p>
          <w:p w14:paraId="1475FCEB" w14:textId="7929C853" w:rsidR="00D81B9A" w:rsidRDefault="00BF361E" w:rsidP="0045785C">
            <w:pPr>
              <w:pStyle w:val="Table"/>
            </w:pPr>
            <w:r>
              <w:t xml:space="preserve">Value: </w:t>
            </w:r>
            <w:r w:rsidR="003B39B5">
              <w:t>csv</w:t>
            </w:r>
          </w:p>
        </w:tc>
        <w:tc>
          <w:tcPr>
            <w:tcW w:w="855" w:type="pct"/>
          </w:tcPr>
          <w:p w14:paraId="0D7482B0" w14:textId="5C05E105" w:rsidR="00D81B9A" w:rsidRDefault="005D5D41" w:rsidP="0045785C">
            <w:pPr>
              <w:pStyle w:val="Table"/>
            </w:pPr>
            <w:r>
              <w:t>Y</w:t>
            </w:r>
          </w:p>
        </w:tc>
      </w:tr>
      <w:tr w:rsidR="0045785C" w14:paraId="29C1C923" w14:textId="77777777" w:rsidTr="0045785C">
        <w:tc>
          <w:tcPr>
            <w:tcW w:w="1052" w:type="pct"/>
          </w:tcPr>
          <w:p w14:paraId="5573285E" w14:textId="63784B5E" w:rsidR="0045785C" w:rsidRDefault="00AA39A6" w:rsidP="0045785C">
            <w:pPr>
              <w:pStyle w:val="Table"/>
            </w:pPr>
            <w:r>
              <w:t>fileDelimiter</w:t>
            </w:r>
          </w:p>
        </w:tc>
        <w:tc>
          <w:tcPr>
            <w:tcW w:w="3093" w:type="pct"/>
          </w:tcPr>
          <w:p w14:paraId="3A72B445" w14:textId="77777777" w:rsidR="0045785C" w:rsidRDefault="00AA39A6" w:rsidP="0045785C">
            <w:pPr>
              <w:pStyle w:val="Table"/>
            </w:pPr>
            <w:r>
              <w:t>File Delimiter</w:t>
            </w:r>
          </w:p>
          <w:p w14:paraId="3DE088B2" w14:textId="6C7DB20D" w:rsidR="00AA39A6" w:rsidRDefault="00AA39A6" w:rsidP="0045785C">
            <w:pPr>
              <w:pStyle w:val="Table"/>
            </w:pPr>
            <w:r>
              <w:t>Value: , &lt;comma&gt;</w:t>
            </w:r>
          </w:p>
        </w:tc>
        <w:tc>
          <w:tcPr>
            <w:tcW w:w="855" w:type="pct"/>
          </w:tcPr>
          <w:p w14:paraId="69E8F9BD" w14:textId="5452A654" w:rsidR="0045785C" w:rsidRDefault="00AA39A6" w:rsidP="0045785C">
            <w:pPr>
              <w:pStyle w:val="Table"/>
            </w:pPr>
            <w:r>
              <w:t>Y</w:t>
            </w:r>
          </w:p>
        </w:tc>
      </w:tr>
      <w:bookmarkEnd w:id="288"/>
      <w:bookmarkEnd w:id="289"/>
      <w:bookmarkEnd w:id="290"/>
      <w:bookmarkEnd w:id="291"/>
      <w:bookmarkEnd w:id="292"/>
    </w:tbl>
    <w:p w14:paraId="3EB59190" w14:textId="77777777" w:rsidR="00625B85" w:rsidRDefault="00625B85" w:rsidP="0045785C"/>
    <w:p w14:paraId="318AD5D4" w14:textId="77777777" w:rsidR="0045785C" w:rsidRDefault="0045785C" w:rsidP="0045785C">
      <w:pPr>
        <w:pStyle w:val="Heading2"/>
      </w:pPr>
      <w:bookmarkStart w:id="297" w:name="_Toc441836858"/>
      <w:bookmarkStart w:id="298" w:name="_Toc454526217"/>
      <w:bookmarkStart w:id="299" w:name="_Toc210641540"/>
      <w:r>
        <w:t>Custom Messages</w:t>
      </w:r>
      <w:bookmarkEnd w:id="297"/>
      <w:bookmarkEnd w:id="298"/>
      <w:bookmarkEnd w:id="299"/>
    </w:p>
    <w:p w14:paraId="666A70A6" w14:textId="218D297F" w:rsidR="0045785C" w:rsidRPr="008F6650" w:rsidRDefault="0045785C" w:rsidP="0045785C">
      <w:pPr>
        <w:rPr>
          <w:rFonts w:ascii="Arial" w:eastAsia="Times New Roman" w:hAnsi="Arial" w:cs="Times New Roman"/>
          <w:i/>
          <w:color w:val="0000F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3600"/>
        <w:gridCol w:w="4230"/>
      </w:tblGrid>
      <w:tr w:rsidR="0045785C" w:rsidRPr="00AD0EDB" w14:paraId="67C6ED70" w14:textId="77777777" w:rsidTr="008F6650">
        <w:trPr>
          <w:cantSplit/>
        </w:trPr>
        <w:tc>
          <w:tcPr>
            <w:tcW w:w="1008" w:type="dxa"/>
            <w:shd w:val="clear" w:color="auto" w:fill="A6A6A6" w:themeFill="background1" w:themeFillShade="A6"/>
          </w:tcPr>
          <w:p w14:paraId="1C7072B0" w14:textId="77777777" w:rsidR="0045785C" w:rsidRDefault="0045785C" w:rsidP="0045785C">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Pr>
                <w:rFonts w:ascii="EYInterstate Light" w:eastAsia="Times New Roman" w:hAnsi="EYInterstate Light" w:cs="Times New Roman"/>
                <w:b/>
                <w:color w:val="000000"/>
                <w:sz w:val="20"/>
                <w:szCs w:val="20"/>
                <w:lang w:val="de-DE"/>
              </w:rPr>
              <w:t>#</w:t>
            </w:r>
          </w:p>
        </w:tc>
        <w:tc>
          <w:tcPr>
            <w:tcW w:w="3600" w:type="dxa"/>
            <w:shd w:val="clear" w:color="auto" w:fill="A6A6A6" w:themeFill="background1" w:themeFillShade="A6"/>
          </w:tcPr>
          <w:p w14:paraId="20EC905F" w14:textId="77777777" w:rsidR="0045785C" w:rsidRPr="00082867" w:rsidRDefault="0045785C" w:rsidP="0045785C">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Pr>
                <w:rFonts w:ascii="EYInterstate Light" w:eastAsia="Times New Roman" w:hAnsi="EYInterstate Light" w:cs="Times New Roman"/>
                <w:b/>
                <w:color w:val="000000"/>
                <w:sz w:val="20"/>
                <w:szCs w:val="20"/>
                <w:lang w:val="de-DE"/>
              </w:rPr>
              <w:t>Message Text</w:t>
            </w:r>
          </w:p>
        </w:tc>
        <w:tc>
          <w:tcPr>
            <w:tcW w:w="4230" w:type="dxa"/>
            <w:shd w:val="clear" w:color="auto" w:fill="A6A6A6" w:themeFill="background1" w:themeFillShade="A6"/>
          </w:tcPr>
          <w:p w14:paraId="2E6B5C76" w14:textId="77777777" w:rsidR="0045785C" w:rsidRPr="00082867" w:rsidRDefault="0045785C" w:rsidP="0045785C">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Pr>
                <w:rFonts w:ascii="EYInterstate Light" w:eastAsia="Times New Roman" w:hAnsi="EYInterstate Light" w:cs="Times New Roman"/>
                <w:b/>
                <w:color w:val="000000"/>
                <w:sz w:val="20"/>
                <w:szCs w:val="20"/>
                <w:lang w:val="de-DE"/>
              </w:rPr>
              <w:t>Detailed Description</w:t>
            </w:r>
          </w:p>
        </w:tc>
      </w:tr>
      <w:tr w:rsidR="0045785C" w14:paraId="295595B7" w14:textId="77777777" w:rsidTr="0045785C">
        <w:trPr>
          <w:cantSplit/>
        </w:trPr>
        <w:tc>
          <w:tcPr>
            <w:tcW w:w="1008" w:type="dxa"/>
          </w:tcPr>
          <w:p w14:paraId="558FC1F8" w14:textId="6DFA9D9A" w:rsidR="0045785C" w:rsidRDefault="00CB46FC" w:rsidP="0045785C">
            <w:pPr>
              <w:pStyle w:val="Table"/>
            </w:pPr>
            <w:r>
              <w:t>N/A</w:t>
            </w:r>
          </w:p>
        </w:tc>
        <w:tc>
          <w:tcPr>
            <w:tcW w:w="3600" w:type="dxa"/>
          </w:tcPr>
          <w:p w14:paraId="07113099" w14:textId="52117280" w:rsidR="0045785C" w:rsidRDefault="0045785C" w:rsidP="0045785C">
            <w:pPr>
              <w:pStyle w:val="Table"/>
            </w:pPr>
          </w:p>
        </w:tc>
        <w:tc>
          <w:tcPr>
            <w:tcW w:w="4230" w:type="dxa"/>
          </w:tcPr>
          <w:p w14:paraId="30402EF1" w14:textId="3F7DA436" w:rsidR="0045785C" w:rsidRDefault="0045785C" w:rsidP="0045785C">
            <w:pPr>
              <w:pStyle w:val="Table"/>
            </w:pPr>
          </w:p>
        </w:tc>
      </w:tr>
    </w:tbl>
    <w:p w14:paraId="34CF6D94" w14:textId="77777777" w:rsidR="0018166E" w:rsidRDefault="0018166E" w:rsidP="00C8785A">
      <w:bookmarkStart w:id="300" w:name="_Toc349720229"/>
    </w:p>
    <w:p w14:paraId="18D42E00" w14:textId="1C38306B" w:rsidR="00C8785A" w:rsidRPr="00AA39A6" w:rsidRDefault="00E40D4B" w:rsidP="00AA39A6">
      <w:pPr>
        <w:pStyle w:val="Heading2"/>
      </w:pPr>
      <w:bookmarkStart w:id="301" w:name="_Toc454526224"/>
      <w:bookmarkStart w:id="302" w:name="_Toc210641541"/>
      <w:r w:rsidRPr="00664E31">
        <w:t>Testing Considerations</w:t>
      </w:r>
      <w:bookmarkEnd w:id="300"/>
      <w:bookmarkEnd w:id="301"/>
      <w:bookmarkEnd w:id="302"/>
      <w:r w:rsidR="00C8785A" w:rsidRPr="00AA39A6">
        <w:rPr>
          <w:i/>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0"/>
        <w:gridCol w:w="4695"/>
        <w:gridCol w:w="4695"/>
      </w:tblGrid>
      <w:tr w:rsidR="00C8785A" w:rsidRPr="00CC3D8F" w14:paraId="1CBCEF43" w14:textId="77777777" w:rsidTr="000D4D6C">
        <w:tc>
          <w:tcPr>
            <w:tcW w:w="21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EF570F9" w14:textId="77777777" w:rsidR="00C8785A" w:rsidRPr="00CC3D8F" w:rsidRDefault="00C8785A" w:rsidP="00CC3D8F">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CC3D8F">
              <w:rPr>
                <w:rFonts w:ascii="EYInterstate Light" w:eastAsia="Times New Roman" w:hAnsi="EYInterstate Light" w:cs="Times New Roman"/>
                <w:b/>
                <w:color w:val="000000"/>
                <w:sz w:val="20"/>
                <w:szCs w:val="20"/>
                <w:lang w:val="de-DE"/>
              </w:rPr>
              <w:t>#</w:t>
            </w:r>
          </w:p>
        </w:tc>
        <w:tc>
          <w:tcPr>
            <w:tcW w:w="239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8FBB20F" w14:textId="77777777" w:rsidR="00C8785A" w:rsidRPr="00CC3D8F" w:rsidRDefault="00C8785A" w:rsidP="00CC3D8F">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CC3D8F">
              <w:rPr>
                <w:rFonts w:ascii="EYInterstate Light" w:eastAsia="Times New Roman" w:hAnsi="EYInterstate Light" w:cs="Times New Roman"/>
                <w:b/>
                <w:color w:val="000000"/>
                <w:sz w:val="20"/>
                <w:szCs w:val="20"/>
                <w:lang w:val="de-DE"/>
              </w:rPr>
              <w:t>Test Scenario</w:t>
            </w:r>
          </w:p>
        </w:tc>
        <w:tc>
          <w:tcPr>
            <w:tcW w:w="2393"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AEACCBA" w14:textId="77777777" w:rsidR="00C8785A" w:rsidRPr="00CC3D8F" w:rsidRDefault="00C8785A" w:rsidP="00CC3D8F">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CC3D8F">
              <w:rPr>
                <w:rFonts w:ascii="EYInterstate Light" w:eastAsia="Times New Roman" w:hAnsi="EYInterstate Light" w:cs="Times New Roman"/>
                <w:b/>
                <w:color w:val="000000"/>
                <w:sz w:val="20"/>
                <w:szCs w:val="20"/>
                <w:lang w:val="de-DE"/>
              </w:rPr>
              <w:t>Expected Result</w:t>
            </w:r>
          </w:p>
        </w:tc>
      </w:tr>
      <w:tr w:rsidR="00C8785A" w14:paraId="38BE06BA" w14:textId="77777777" w:rsidTr="00B71BAE">
        <w:tc>
          <w:tcPr>
            <w:tcW w:w="214" w:type="pct"/>
            <w:tcBorders>
              <w:top w:val="single" w:sz="4" w:space="0" w:color="auto"/>
              <w:left w:val="single" w:sz="4" w:space="0" w:color="auto"/>
              <w:bottom w:val="single" w:sz="4" w:space="0" w:color="auto"/>
              <w:right w:val="single" w:sz="4" w:space="0" w:color="auto"/>
            </w:tcBorders>
          </w:tcPr>
          <w:p w14:paraId="1733A234" w14:textId="439E207F" w:rsidR="00C8785A" w:rsidRDefault="00CC3D8F" w:rsidP="00CC3D8F">
            <w:pPr>
              <w:pStyle w:val="Table"/>
            </w:pPr>
            <w:r>
              <w:t>1</w:t>
            </w:r>
          </w:p>
        </w:tc>
        <w:tc>
          <w:tcPr>
            <w:tcW w:w="2393" w:type="pct"/>
            <w:tcBorders>
              <w:top w:val="single" w:sz="4" w:space="0" w:color="auto"/>
              <w:left w:val="single" w:sz="4" w:space="0" w:color="auto"/>
              <w:bottom w:val="single" w:sz="4" w:space="0" w:color="auto"/>
              <w:right w:val="single" w:sz="4" w:space="0" w:color="auto"/>
            </w:tcBorders>
          </w:tcPr>
          <w:p w14:paraId="32E25598" w14:textId="74625C80" w:rsidR="00C8785A" w:rsidRPr="00545201" w:rsidRDefault="00337F24" w:rsidP="00CC3D8F">
            <w:pPr>
              <w:pStyle w:val="Table"/>
            </w:pPr>
            <w:r>
              <w:t>Account with only a pending start SA</w:t>
            </w:r>
          </w:p>
        </w:tc>
        <w:tc>
          <w:tcPr>
            <w:tcW w:w="2393" w:type="pct"/>
            <w:tcBorders>
              <w:top w:val="single" w:sz="4" w:space="0" w:color="auto"/>
              <w:left w:val="single" w:sz="4" w:space="0" w:color="auto"/>
              <w:bottom w:val="single" w:sz="4" w:space="0" w:color="auto"/>
              <w:right w:val="single" w:sz="4" w:space="0" w:color="auto"/>
            </w:tcBorders>
          </w:tcPr>
          <w:p w14:paraId="2FFA849B" w14:textId="39F099D7" w:rsidR="00C8785A" w:rsidRDefault="00337F24" w:rsidP="00CC3D8F">
            <w:pPr>
              <w:pStyle w:val="Table"/>
            </w:pPr>
            <w:r>
              <w:t xml:space="preserve">Account </w:t>
            </w:r>
            <w:r w:rsidR="000513A2">
              <w:t>is</w:t>
            </w:r>
            <w:r>
              <w:t xml:space="preserve"> NOT</w:t>
            </w:r>
            <w:r w:rsidR="000513A2">
              <w:t xml:space="preserve"> </w:t>
            </w:r>
            <w:r>
              <w:t>included on the output file</w:t>
            </w:r>
          </w:p>
        </w:tc>
      </w:tr>
      <w:tr w:rsidR="00C8785A" w14:paraId="12960374" w14:textId="77777777" w:rsidTr="00B71BAE">
        <w:tc>
          <w:tcPr>
            <w:tcW w:w="214" w:type="pct"/>
            <w:tcBorders>
              <w:top w:val="single" w:sz="4" w:space="0" w:color="auto"/>
              <w:left w:val="single" w:sz="4" w:space="0" w:color="auto"/>
              <w:bottom w:val="single" w:sz="4" w:space="0" w:color="auto"/>
              <w:right w:val="single" w:sz="4" w:space="0" w:color="auto"/>
            </w:tcBorders>
          </w:tcPr>
          <w:p w14:paraId="6D14CDEE" w14:textId="24516DE6" w:rsidR="00C8785A" w:rsidRDefault="00CC3D8F" w:rsidP="00CC3D8F">
            <w:pPr>
              <w:pStyle w:val="Table"/>
            </w:pPr>
            <w:r>
              <w:t>2</w:t>
            </w:r>
          </w:p>
        </w:tc>
        <w:tc>
          <w:tcPr>
            <w:tcW w:w="2393" w:type="pct"/>
            <w:tcBorders>
              <w:top w:val="single" w:sz="4" w:space="0" w:color="auto"/>
              <w:left w:val="single" w:sz="4" w:space="0" w:color="auto"/>
              <w:bottom w:val="single" w:sz="4" w:space="0" w:color="auto"/>
              <w:right w:val="single" w:sz="4" w:space="0" w:color="auto"/>
            </w:tcBorders>
          </w:tcPr>
          <w:p w14:paraId="522D24C9" w14:textId="06CEEF03" w:rsidR="00C8785A" w:rsidRPr="00545201" w:rsidRDefault="00337F24" w:rsidP="00CC3D8F">
            <w:pPr>
              <w:pStyle w:val="Table"/>
            </w:pPr>
            <w:r>
              <w:t>Account</w:t>
            </w:r>
            <w:r w:rsidR="00CC3D8F">
              <w:t>/</w:t>
            </w:r>
            <w:r>
              <w:t xml:space="preserve">s with SA on status Active, Pending Stop, Stopped, Reactivated, Closed </w:t>
            </w:r>
          </w:p>
        </w:tc>
        <w:tc>
          <w:tcPr>
            <w:tcW w:w="2393" w:type="pct"/>
            <w:tcBorders>
              <w:top w:val="single" w:sz="4" w:space="0" w:color="auto"/>
              <w:left w:val="single" w:sz="4" w:space="0" w:color="auto"/>
              <w:bottom w:val="single" w:sz="4" w:space="0" w:color="auto"/>
              <w:right w:val="single" w:sz="4" w:space="0" w:color="auto"/>
            </w:tcBorders>
          </w:tcPr>
          <w:p w14:paraId="28E920A4" w14:textId="3FE2E5AD" w:rsidR="00C8785A" w:rsidRDefault="00337F24" w:rsidP="00CC3D8F">
            <w:pPr>
              <w:pStyle w:val="Table"/>
            </w:pPr>
            <w:r>
              <w:t>Account</w:t>
            </w:r>
            <w:r w:rsidR="00CC3D8F">
              <w:t>/</w:t>
            </w:r>
            <w:r>
              <w:t xml:space="preserve">s </w:t>
            </w:r>
            <w:r w:rsidR="000513A2">
              <w:t>is/are</w:t>
            </w:r>
            <w:r>
              <w:t xml:space="preserve"> included on the output file</w:t>
            </w:r>
          </w:p>
        </w:tc>
      </w:tr>
      <w:tr w:rsidR="00C8785A" w14:paraId="258B6BFB" w14:textId="77777777" w:rsidTr="00B71BAE">
        <w:tc>
          <w:tcPr>
            <w:tcW w:w="214" w:type="pct"/>
            <w:tcBorders>
              <w:top w:val="single" w:sz="4" w:space="0" w:color="auto"/>
              <w:left w:val="single" w:sz="4" w:space="0" w:color="auto"/>
              <w:bottom w:val="single" w:sz="4" w:space="0" w:color="auto"/>
              <w:right w:val="single" w:sz="4" w:space="0" w:color="auto"/>
            </w:tcBorders>
          </w:tcPr>
          <w:p w14:paraId="200F44BF" w14:textId="62F1C826" w:rsidR="00C8785A" w:rsidRDefault="00CC3D8F" w:rsidP="00CC3D8F">
            <w:pPr>
              <w:pStyle w:val="Table"/>
            </w:pPr>
            <w:r>
              <w:t>3</w:t>
            </w:r>
          </w:p>
        </w:tc>
        <w:tc>
          <w:tcPr>
            <w:tcW w:w="2393" w:type="pct"/>
            <w:tcBorders>
              <w:top w:val="single" w:sz="4" w:space="0" w:color="auto"/>
              <w:left w:val="single" w:sz="4" w:space="0" w:color="auto"/>
              <w:bottom w:val="single" w:sz="4" w:space="0" w:color="auto"/>
              <w:right w:val="single" w:sz="4" w:space="0" w:color="auto"/>
            </w:tcBorders>
          </w:tcPr>
          <w:p w14:paraId="04CD116E" w14:textId="3E0E7E24" w:rsidR="00C8785A" w:rsidRPr="00545201" w:rsidRDefault="00337F24" w:rsidP="00CC3D8F">
            <w:pPr>
              <w:pStyle w:val="Table"/>
            </w:pPr>
            <w:r>
              <w:t>Account with active SA but no completed Bill</w:t>
            </w:r>
          </w:p>
        </w:tc>
        <w:tc>
          <w:tcPr>
            <w:tcW w:w="2393" w:type="pct"/>
            <w:tcBorders>
              <w:top w:val="single" w:sz="4" w:space="0" w:color="auto"/>
              <w:left w:val="single" w:sz="4" w:space="0" w:color="auto"/>
              <w:bottom w:val="single" w:sz="4" w:space="0" w:color="auto"/>
              <w:right w:val="single" w:sz="4" w:space="0" w:color="auto"/>
            </w:tcBorders>
          </w:tcPr>
          <w:p w14:paraId="4A226BB9" w14:textId="35A650EA" w:rsidR="00C8785A" w:rsidRDefault="000513A2" w:rsidP="00CC3D8F">
            <w:pPr>
              <w:pStyle w:val="Table"/>
            </w:pPr>
            <w:r>
              <w:t>Due Date column is blank</w:t>
            </w:r>
          </w:p>
        </w:tc>
      </w:tr>
      <w:tr w:rsidR="00977203" w14:paraId="30AB199B" w14:textId="77777777" w:rsidTr="00B71BAE">
        <w:tc>
          <w:tcPr>
            <w:tcW w:w="214" w:type="pct"/>
            <w:tcBorders>
              <w:top w:val="single" w:sz="4" w:space="0" w:color="auto"/>
              <w:left w:val="single" w:sz="4" w:space="0" w:color="auto"/>
              <w:bottom w:val="single" w:sz="4" w:space="0" w:color="auto"/>
              <w:right w:val="single" w:sz="4" w:space="0" w:color="auto"/>
            </w:tcBorders>
          </w:tcPr>
          <w:p w14:paraId="70BA3281" w14:textId="70985176" w:rsidR="00977203" w:rsidRDefault="00CC3D8F" w:rsidP="00CC3D8F">
            <w:pPr>
              <w:pStyle w:val="Table"/>
            </w:pPr>
            <w:r>
              <w:t>4</w:t>
            </w:r>
          </w:p>
        </w:tc>
        <w:tc>
          <w:tcPr>
            <w:tcW w:w="2393" w:type="pct"/>
            <w:tcBorders>
              <w:top w:val="single" w:sz="4" w:space="0" w:color="auto"/>
              <w:left w:val="single" w:sz="4" w:space="0" w:color="auto"/>
              <w:bottom w:val="single" w:sz="4" w:space="0" w:color="auto"/>
              <w:right w:val="single" w:sz="4" w:space="0" w:color="auto"/>
            </w:tcBorders>
          </w:tcPr>
          <w:p w14:paraId="32307327" w14:textId="64FB8142" w:rsidR="00977203" w:rsidRPr="00545201" w:rsidRDefault="00337F24" w:rsidP="00CC3D8F">
            <w:pPr>
              <w:pStyle w:val="Table"/>
            </w:pPr>
            <w:r>
              <w:t>Account with active SA</w:t>
            </w:r>
            <w:r w:rsidR="00CC3D8F">
              <w:t>, completed Bill, but with zero balance</w:t>
            </w:r>
          </w:p>
        </w:tc>
        <w:tc>
          <w:tcPr>
            <w:tcW w:w="2393" w:type="pct"/>
            <w:tcBorders>
              <w:top w:val="single" w:sz="4" w:space="0" w:color="auto"/>
              <w:left w:val="single" w:sz="4" w:space="0" w:color="auto"/>
              <w:bottom w:val="single" w:sz="4" w:space="0" w:color="auto"/>
              <w:right w:val="single" w:sz="4" w:space="0" w:color="auto"/>
            </w:tcBorders>
          </w:tcPr>
          <w:p w14:paraId="07BE756A" w14:textId="291013BB" w:rsidR="00977203" w:rsidRDefault="000513A2" w:rsidP="00CC3D8F">
            <w:pPr>
              <w:pStyle w:val="Table"/>
            </w:pPr>
            <w:r>
              <w:t>Total Due column is set to 0</w:t>
            </w:r>
          </w:p>
        </w:tc>
      </w:tr>
    </w:tbl>
    <w:p w14:paraId="41E18343" w14:textId="77777777" w:rsidR="00885BF0" w:rsidRDefault="00885BF0" w:rsidP="0087186E">
      <w:pPr>
        <w:pStyle w:val="Heading1"/>
      </w:pPr>
      <w:bookmarkStart w:id="303" w:name="_Toc454526225"/>
      <w:bookmarkStart w:id="304" w:name="_Toc271289454"/>
      <w:bookmarkStart w:id="305" w:name="_Toc271290645"/>
      <w:bookmarkStart w:id="306" w:name="_Toc349720234"/>
      <w:bookmarkStart w:id="307" w:name="_Toc210641542"/>
      <w:bookmarkEnd w:id="235"/>
      <w:bookmarkEnd w:id="236"/>
      <w:r>
        <w:lastRenderedPageBreak/>
        <w:t>Impact of Solution</w:t>
      </w:r>
      <w:bookmarkEnd w:id="303"/>
      <w:bookmarkEnd w:id="307"/>
    </w:p>
    <w:p w14:paraId="4AAD8048" w14:textId="43BB3CA6" w:rsidR="00885BF0" w:rsidRPr="00891D02" w:rsidRDefault="00885BF0" w:rsidP="00885BF0">
      <w:pPr>
        <w:pStyle w:val="Heading2"/>
      </w:pPr>
      <w:bookmarkStart w:id="308" w:name="_Toc454526226"/>
      <w:bookmarkStart w:id="309" w:name="_Toc210641543"/>
      <w:bookmarkEnd w:id="304"/>
      <w:bookmarkEnd w:id="305"/>
      <w:bookmarkEnd w:id="306"/>
      <w:r w:rsidRPr="00B40D82">
        <w:t>Interdependencies</w:t>
      </w:r>
      <w:bookmarkEnd w:id="308"/>
      <w:bookmarkEnd w:id="30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0"/>
        <w:gridCol w:w="2772"/>
        <w:gridCol w:w="3438"/>
      </w:tblGrid>
      <w:tr w:rsidR="00885BF0" w:rsidRPr="007F5324" w14:paraId="5BD9FA3F" w14:textId="77777777" w:rsidTr="00D944F7">
        <w:trPr>
          <w:cantSplit/>
          <w:trHeight w:val="647"/>
        </w:trPr>
        <w:tc>
          <w:tcPr>
            <w:tcW w:w="2880" w:type="dxa"/>
            <w:shd w:val="clear" w:color="auto" w:fill="A6A6A6" w:themeFill="background1" w:themeFillShade="A6"/>
            <w:vAlign w:val="center"/>
          </w:tcPr>
          <w:p w14:paraId="7D1F30BB" w14:textId="77777777" w:rsidR="00885BF0" w:rsidRPr="00B40D82" w:rsidRDefault="00885BF0">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B40D82">
              <w:rPr>
                <w:rFonts w:ascii="EYInterstate Light" w:eastAsia="Times New Roman" w:hAnsi="EYInterstate Light" w:cs="Times New Roman"/>
                <w:b/>
                <w:color w:val="000000"/>
                <w:sz w:val="20"/>
                <w:szCs w:val="20"/>
                <w:lang w:val="de-DE"/>
              </w:rPr>
              <w:t>Dependency</w:t>
            </w:r>
          </w:p>
          <w:p w14:paraId="309D6953" w14:textId="77777777" w:rsidR="00885BF0" w:rsidRPr="00B40D82" w:rsidRDefault="00885BF0">
            <w:pPr>
              <w:overflowPunct w:val="0"/>
              <w:autoSpaceDE w:val="0"/>
              <w:autoSpaceDN w:val="0"/>
              <w:adjustRightInd w:val="0"/>
              <w:spacing w:before="60" w:after="60"/>
              <w:textAlignment w:val="baseline"/>
              <w:rPr>
                <w:rFonts w:ascii="EYInterstate Light" w:eastAsia="Times New Roman" w:hAnsi="EYInterstate Light" w:cs="Times New Roman"/>
                <w:b/>
                <w:i/>
                <w:color w:val="000000"/>
                <w:sz w:val="20"/>
                <w:szCs w:val="20"/>
                <w:lang w:val="de-DE"/>
              </w:rPr>
            </w:pPr>
            <w:r w:rsidRPr="00B40D82">
              <w:rPr>
                <w:rFonts w:ascii="EYInterstate Light" w:eastAsia="Times New Roman" w:hAnsi="EYInterstate Light" w:cs="Times New Roman"/>
                <w:b/>
                <w:i/>
                <w:color w:val="000000"/>
                <w:sz w:val="20"/>
                <w:szCs w:val="20"/>
                <w:lang w:val="de-DE"/>
              </w:rPr>
              <w:t>(name of Interface, Enhancement, Table etc)</w:t>
            </w:r>
          </w:p>
        </w:tc>
        <w:tc>
          <w:tcPr>
            <w:tcW w:w="2772" w:type="dxa"/>
            <w:shd w:val="clear" w:color="auto" w:fill="A6A6A6" w:themeFill="background1" w:themeFillShade="A6"/>
            <w:vAlign w:val="center"/>
          </w:tcPr>
          <w:p w14:paraId="21DE6481" w14:textId="77777777" w:rsidR="00885BF0" w:rsidRPr="00B40D82" w:rsidRDefault="00885BF0">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B40D82">
              <w:rPr>
                <w:rFonts w:ascii="EYInterstate Light" w:eastAsia="Times New Roman" w:hAnsi="EYInterstate Light" w:cs="Times New Roman"/>
                <w:b/>
                <w:color w:val="000000"/>
                <w:sz w:val="20"/>
                <w:szCs w:val="20"/>
                <w:lang w:val="de-DE"/>
              </w:rPr>
              <w:t>Functional Design</w:t>
            </w:r>
          </w:p>
          <w:p w14:paraId="6BC26A0C" w14:textId="77777777" w:rsidR="00885BF0" w:rsidRPr="00B40D82" w:rsidRDefault="00885BF0">
            <w:pPr>
              <w:overflowPunct w:val="0"/>
              <w:autoSpaceDE w:val="0"/>
              <w:autoSpaceDN w:val="0"/>
              <w:adjustRightInd w:val="0"/>
              <w:spacing w:before="60" w:after="60"/>
              <w:textAlignment w:val="baseline"/>
              <w:rPr>
                <w:rFonts w:ascii="EYInterstate Light" w:eastAsia="Times New Roman" w:hAnsi="EYInterstate Light" w:cs="Times New Roman"/>
                <w:b/>
                <w:i/>
                <w:color w:val="000000"/>
                <w:sz w:val="20"/>
                <w:szCs w:val="20"/>
                <w:lang w:val="de-DE"/>
              </w:rPr>
            </w:pPr>
            <w:r w:rsidRPr="00B40D82">
              <w:rPr>
                <w:rFonts w:ascii="EYInterstate Light" w:eastAsia="Times New Roman" w:hAnsi="EYInterstate Light" w:cs="Times New Roman"/>
                <w:b/>
                <w:i/>
                <w:color w:val="000000"/>
                <w:sz w:val="20"/>
                <w:szCs w:val="20"/>
                <w:lang w:val="de-DE"/>
              </w:rPr>
              <w:t>(Where is this dependency defined?)</w:t>
            </w:r>
          </w:p>
        </w:tc>
        <w:tc>
          <w:tcPr>
            <w:tcW w:w="3438" w:type="dxa"/>
            <w:shd w:val="clear" w:color="auto" w:fill="A6A6A6" w:themeFill="background1" w:themeFillShade="A6"/>
            <w:vAlign w:val="center"/>
          </w:tcPr>
          <w:p w14:paraId="1C6B4F9D" w14:textId="77777777" w:rsidR="00885BF0" w:rsidRPr="00082867" w:rsidRDefault="00885BF0">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B40D82">
              <w:rPr>
                <w:rFonts w:ascii="EYInterstate Light" w:eastAsia="Times New Roman" w:hAnsi="EYInterstate Light" w:cs="Times New Roman"/>
                <w:b/>
                <w:color w:val="000000"/>
                <w:sz w:val="20"/>
                <w:szCs w:val="20"/>
                <w:lang w:val="de-DE"/>
              </w:rPr>
              <w:t>Comments</w:t>
            </w:r>
          </w:p>
        </w:tc>
      </w:tr>
      <w:tr w:rsidR="00885BF0" w14:paraId="6C7DF060" w14:textId="77777777">
        <w:trPr>
          <w:cantSplit/>
          <w:trHeight w:val="503"/>
        </w:trPr>
        <w:tc>
          <w:tcPr>
            <w:tcW w:w="2880" w:type="dxa"/>
            <w:vAlign w:val="center"/>
          </w:tcPr>
          <w:p w14:paraId="54623646" w14:textId="7FBD3B68" w:rsidR="00885BF0" w:rsidRPr="007F5324" w:rsidRDefault="00891D02" w:rsidP="00CC3D8F">
            <w:pPr>
              <w:pStyle w:val="Table"/>
            </w:pPr>
            <w:r>
              <w:t>N/A</w:t>
            </w:r>
          </w:p>
        </w:tc>
        <w:tc>
          <w:tcPr>
            <w:tcW w:w="2772" w:type="dxa"/>
            <w:vAlign w:val="center"/>
          </w:tcPr>
          <w:p w14:paraId="56C91124" w14:textId="77777777" w:rsidR="00885BF0" w:rsidRPr="007F5324" w:rsidRDefault="00885BF0" w:rsidP="00CC3D8F">
            <w:pPr>
              <w:pStyle w:val="Table"/>
            </w:pPr>
          </w:p>
        </w:tc>
        <w:tc>
          <w:tcPr>
            <w:tcW w:w="3438" w:type="dxa"/>
            <w:vAlign w:val="center"/>
          </w:tcPr>
          <w:p w14:paraId="7AA379A0" w14:textId="77777777" w:rsidR="00885BF0" w:rsidRPr="007F5324" w:rsidRDefault="00885BF0" w:rsidP="00CC3D8F">
            <w:pPr>
              <w:pStyle w:val="Table"/>
            </w:pPr>
          </w:p>
        </w:tc>
      </w:tr>
    </w:tbl>
    <w:p w14:paraId="367B7974" w14:textId="77777777" w:rsidR="00885BF0" w:rsidRPr="002F1DDB" w:rsidRDefault="00885BF0" w:rsidP="00885BF0"/>
    <w:p w14:paraId="39EF243E" w14:textId="77777777" w:rsidR="00885BF0" w:rsidRDefault="00885BF0" w:rsidP="00885BF0">
      <w:pPr>
        <w:pStyle w:val="Heading2"/>
      </w:pPr>
      <w:bookmarkStart w:id="310" w:name="_Toc349720235"/>
      <w:bookmarkStart w:id="311" w:name="_Toc454526227"/>
      <w:bookmarkStart w:id="312" w:name="_Toc210641544"/>
      <w:r>
        <w:t>Conversion</w:t>
      </w:r>
      <w:bookmarkEnd w:id="310"/>
      <w:bookmarkEnd w:id="311"/>
      <w:bookmarkEnd w:id="312"/>
    </w:p>
    <w:p w14:paraId="358203FD" w14:textId="17F89F0E" w:rsidR="00891D02" w:rsidRDefault="00891D02" w:rsidP="00891D02">
      <w:r>
        <w:t>N/A</w:t>
      </w:r>
    </w:p>
    <w:p w14:paraId="2159E4E2" w14:textId="77777777" w:rsidR="00891D02" w:rsidRPr="00891D02" w:rsidRDefault="00891D02" w:rsidP="00891D02"/>
    <w:p w14:paraId="3CDC4E7E" w14:textId="77777777" w:rsidR="00891D02" w:rsidRDefault="00885BF0" w:rsidP="00891D02">
      <w:pPr>
        <w:pStyle w:val="Heading2"/>
      </w:pPr>
      <w:bookmarkStart w:id="313" w:name="_Toc349720236"/>
      <w:bookmarkStart w:id="314" w:name="_Toc454526228"/>
      <w:bookmarkStart w:id="315" w:name="_Toc210641545"/>
      <w:r>
        <w:t>Interface</w:t>
      </w:r>
      <w:bookmarkStart w:id="316" w:name="_Toc454526229"/>
      <w:bookmarkEnd w:id="313"/>
      <w:bookmarkEnd w:id="314"/>
      <w:bookmarkEnd w:id="315"/>
    </w:p>
    <w:p w14:paraId="3DFE24C4" w14:textId="75286D71" w:rsidR="002F6B38" w:rsidRPr="008C06CF" w:rsidRDefault="002F6B38" w:rsidP="002F6B38">
      <w:pPr>
        <w:rPr>
          <w:iCs/>
        </w:rPr>
      </w:pPr>
      <w:r w:rsidRPr="008C06CF">
        <w:rPr>
          <w:iCs/>
        </w:rPr>
        <w:t xml:space="preserve">This solution replaces the existing standalone Java program (cm_Extract.java) </w:t>
      </w:r>
      <w:r w:rsidR="00A21773">
        <w:rPr>
          <w:iCs/>
        </w:rPr>
        <w:t xml:space="preserve">using stored proc </w:t>
      </w:r>
      <w:r w:rsidR="002742B9" w:rsidRPr="002742B9">
        <w:rPr>
          <w:iCs/>
        </w:rPr>
        <w:t>cm_vo_balance_ext</w:t>
      </w:r>
      <w:r w:rsidRPr="008C06CF">
        <w:rPr>
          <w:iCs/>
        </w:rPr>
        <w:t xml:space="preserve"> use case. The interface impact includes:</w:t>
      </w:r>
    </w:p>
    <w:p w14:paraId="59D53AAF" w14:textId="77777777" w:rsidR="002F6B38" w:rsidRPr="008C06CF" w:rsidRDefault="002F6B38" w:rsidP="002F6B38">
      <w:pPr>
        <w:numPr>
          <w:ilvl w:val="0"/>
          <w:numId w:val="33"/>
        </w:numPr>
        <w:rPr>
          <w:iCs/>
        </w:rPr>
      </w:pPr>
      <w:r w:rsidRPr="008C06CF">
        <w:rPr>
          <w:b/>
          <w:bCs/>
          <w:iCs/>
        </w:rPr>
        <w:t>File Format Compatibility</w:t>
      </w:r>
      <w:r w:rsidRPr="008C06CF">
        <w:rPr>
          <w:iCs/>
        </w:rPr>
        <w:t>: The new CCS batch produces the same tab-delimited CSV format as the legacy program, ensuring VX Engage can continue processing files without modification.</w:t>
      </w:r>
    </w:p>
    <w:p w14:paraId="6439305A" w14:textId="77777777" w:rsidR="002F6B38" w:rsidRPr="008C06CF" w:rsidRDefault="002F6B38" w:rsidP="002F6B38">
      <w:pPr>
        <w:numPr>
          <w:ilvl w:val="0"/>
          <w:numId w:val="33"/>
        </w:numPr>
        <w:rPr>
          <w:iCs/>
        </w:rPr>
      </w:pPr>
      <w:r w:rsidRPr="008C06CF">
        <w:rPr>
          <w:b/>
          <w:bCs/>
          <w:iCs/>
        </w:rPr>
        <w:t>Filename Convention</w:t>
      </w:r>
      <w:r w:rsidRPr="008C06CF">
        <w:rPr>
          <w:iCs/>
        </w:rPr>
        <w:t>: Maintains the existing naming pattern (_.csv) for consistency with downstream processes.</w:t>
      </w:r>
    </w:p>
    <w:p w14:paraId="0100D24D" w14:textId="77777777" w:rsidR="002F6B38" w:rsidRPr="008C06CF" w:rsidRDefault="002F6B38" w:rsidP="002F6B38">
      <w:pPr>
        <w:numPr>
          <w:ilvl w:val="0"/>
          <w:numId w:val="33"/>
        </w:numPr>
        <w:rPr>
          <w:iCs/>
        </w:rPr>
      </w:pPr>
      <w:r w:rsidRPr="008C06CF">
        <w:rPr>
          <w:b/>
          <w:bCs/>
          <w:iCs/>
        </w:rPr>
        <w:t>Scheduling Integration</w:t>
      </w:r>
      <w:r w:rsidRPr="008C06CF">
        <w:rPr>
          <w:iCs/>
        </w:rPr>
        <w:t>: The batch can be integrated into existing job scheduling workflows, replacing the current standalone execution.</w:t>
      </w:r>
    </w:p>
    <w:p w14:paraId="17909324" w14:textId="77777777" w:rsidR="002F6B38" w:rsidRPr="008C06CF" w:rsidRDefault="002F6B38" w:rsidP="002F6B38">
      <w:pPr>
        <w:numPr>
          <w:ilvl w:val="0"/>
          <w:numId w:val="33"/>
        </w:numPr>
        <w:rPr>
          <w:iCs/>
        </w:rPr>
      </w:pPr>
      <w:r w:rsidRPr="008C06CF">
        <w:rPr>
          <w:b/>
          <w:bCs/>
          <w:iCs/>
        </w:rPr>
        <w:t>Error Notification</w:t>
      </w:r>
      <w:r w:rsidRPr="008C06CF">
        <w:rPr>
          <w:iCs/>
        </w:rPr>
        <w:t>: Changes from email-based error notifications to CCS To Do entries, requiring updates to operational monitoring procedures.</w:t>
      </w:r>
    </w:p>
    <w:p w14:paraId="20698447" w14:textId="0463D203" w:rsidR="002F6B38" w:rsidRDefault="002F6B38" w:rsidP="035E9D9B">
      <w:pPr>
        <w:numPr>
          <w:ilvl w:val="0"/>
          <w:numId w:val="33"/>
        </w:numPr>
      </w:pPr>
      <w:r w:rsidRPr="035E9D9B">
        <w:rPr>
          <w:b/>
          <w:bCs/>
        </w:rPr>
        <w:t>Archive/Purge Behavior</w:t>
      </w:r>
      <w:r>
        <w:t>: Preserves the legacy archive-before-run and purge-after-run functionality to maintain file management consistency.</w:t>
      </w:r>
    </w:p>
    <w:p w14:paraId="41C22B6F" w14:textId="7FE80BAA" w:rsidR="00123E9C" w:rsidRPr="008C06CF" w:rsidRDefault="00123E9C" w:rsidP="002F6B38">
      <w:pPr>
        <w:numPr>
          <w:ilvl w:val="0"/>
          <w:numId w:val="33"/>
        </w:numPr>
        <w:rPr>
          <w:iCs/>
        </w:rPr>
      </w:pPr>
      <w:r>
        <w:rPr>
          <w:b/>
          <w:bCs/>
          <w:iCs/>
        </w:rPr>
        <w:t>File Transfer</w:t>
      </w:r>
      <w:r w:rsidRPr="00123E9C">
        <w:rPr>
          <w:iCs/>
        </w:rPr>
        <w:t>:</w:t>
      </w:r>
      <w:r>
        <w:rPr>
          <w:iCs/>
        </w:rPr>
        <w:t xml:space="preserve"> </w:t>
      </w:r>
      <w:r w:rsidR="004A4483">
        <w:rPr>
          <w:iCs/>
        </w:rPr>
        <w:t xml:space="preserve">For </w:t>
      </w:r>
      <w:r w:rsidR="000B1EA8">
        <w:rPr>
          <w:iCs/>
        </w:rPr>
        <w:t>OIC</w:t>
      </w:r>
      <w:r w:rsidR="00894117">
        <w:rPr>
          <w:iCs/>
        </w:rPr>
        <w:t xml:space="preserve"> </w:t>
      </w:r>
      <w:r w:rsidR="004A4483">
        <w:rPr>
          <w:iCs/>
        </w:rPr>
        <w:t>we have</w:t>
      </w:r>
      <w:r w:rsidR="0087023F">
        <w:rPr>
          <w:iCs/>
        </w:rPr>
        <w:t xml:space="preserve"> a RICE ID CM17</w:t>
      </w:r>
      <w:r w:rsidR="008175E5">
        <w:rPr>
          <w:iCs/>
        </w:rPr>
        <w:t xml:space="preserve">2 that </w:t>
      </w:r>
      <w:r w:rsidR="00894117">
        <w:rPr>
          <w:iCs/>
        </w:rPr>
        <w:t>will handle</w:t>
      </w:r>
      <w:r w:rsidR="008175E5">
        <w:rPr>
          <w:iCs/>
        </w:rPr>
        <w:t xml:space="preserve"> outbound file </w:t>
      </w:r>
      <w:r w:rsidR="00894117">
        <w:rPr>
          <w:iCs/>
        </w:rPr>
        <w:t>transfer</w:t>
      </w:r>
      <w:r w:rsidR="00937E00">
        <w:rPr>
          <w:iCs/>
        </w:rPr>
        <w:t>.</w:t>
      </w:r>
      <w:r w:rsidR="0062130D">
        <w:rPr>
          <w:iCs/>
        </w:rPr>
        <w:t xml:space="preserve"> FD associated with it is </w:t>
      </w:r>
      <w:hyperlink r:id="rId19" w:history="1">
        <w:r w:rsidR="0062130D" w:rsidRPr="0062130D">
          <w:rPr>
            <w:rFonts w:eastAsia="Aptos"/>
            <w:noProof/>
            <w:color w:val="0000FF"/>
            <w:shd w:val="clear" w:color="auto" w:fill="F3F2F1"/>
          </w:rPr>
          <w:drawing>
            <wp:inline distT="0" distB="0" distL="0" distR="0" wp14:anchorId="04147EBC" wp14:editId="6F51C6F1">
              <wp:extent cx="153035" cy="153035"/>
              <wp:effectExtent l="0" t="0" r="18415" b="18415"/>
              <wp:docPr id="5" name="Picture 2" descr="​docx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x icon"/>
                      <pic:cNvPicPr>
                        <a:picLocks noChangeAspect="1" noChangeArrowheads="1"/>
                      </pic:cNvPicPr>
                    </pic:nvPicPr>
                    <pic:blipFill>
                      <a:blip r:embed="rId20" r:link="rId21" cstate="print">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0062130D" w:rsidRPr="0062130D">
          <w:rPr>
            <w:rFonts w:eastAsia="Aptos"/>
            <w:color w:val="0000FF"/>
            <w:u w:val="single"/>
            <w:shd w:val="clear" w:color="auto" w:fill="F3F2F1"/>
          </w:rPr>
          <w:t xml:space="preserve"> H2OA - OIC FD - CM172 - CCS Outbound Files Integration.docx</w:t>
        </w:r>
      </w:hyperlink>
    </w:p>
    <w:p w14:paraId="676143E2" w14:textId="41A04EDC" w:rsidR="002136B4" w:rsidRPr="00891D02" w:rsidRDefault="002136B4" w:rsidP="00891D02">
      <w:pPr>
        <w:rPr>
          <w:rFonts w:ascii="EYInterstate" w:eastAsiaTheme="majorEastAsia" w:hAnsi="EYInterstate" w:cstheme="majorBidi"/>
          <w:sz w:val="24"/>
          <w:szCs w:val="26"/>
        </w:rPr>
      </w:pPr>
      <w:r>
        <w:br w:type="page"/>
      </w:r>
    </w:p>
    <w:p w14:paraId="19763349" w14:textId="77777777" w:rsidR="00885BF0" w:rsidRDefault="00885BF0" w:rsidP="0087186E">
      <w:pPr>
        <w:pStyle w:val="Heading1"/>
      </w:pPr>
      <w:bookmarkStart w:id="317" w:name="_Toc210641546"/>
      <w:r>
        <w:lastRenderedPageBreak/>
        <w:t>Tasks Summary</w:t>
      </w:r>
      <w:bookmarkEnd w:id="316"/>
      <w:bookmarkEnd w:id="317"/>
    </w:p>
    <w:p w14:paraId="669A267F" w14:textId="5D2F2A64" w:rsidR="00885BF0" w:rsidRDefault="00885BF0" w:rsidP="00885BF0">
      <w:pPr>
        <w:pStyle w:val="Heading2"/>
      </w:pPr>
      <w:bookmarkStart w:id="318" w:name="_Toc349720231"/>
      <w:bookmarkStart w:id="319" w:name="_Toc454526230"/>
      <w:bookmarkStart w:id="320" w:name="_Toc210641547"/>
      <w:r>
        <w:t xml:space="preserve">Development </w:t>
      </w:r>
      <w:r w:rsidR="006D124A">
        <w:t>Components</w:t>
      </w:r>
      <w:bookmarkEnd w:id="318"/>
      <w:bookmarkEnd w:id="319"/>
      <w:bookmarkEnd w:id="320"/>
    </w:p>
    <w:p w14:paraId="42C3D211" w14:textId="50E091ED" w:rsidR="00885BF0" w:rsidRPr="008F6650" w:rsidRDefault="00885BF0" w:rsidP="00885BF0">
      <w:pPr>
        <w:rPr>
          <w:rFonts w:ascii="Arial" w:eastAsia="Times New Roman" w:hAnsi="Arial" w:cs="Times New Roman"/>
          <w:i/>
          <w:color w:val="0000FF"/>
          <w:sz w:val="20"/>
          <w:szCs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95"/>
        <w:gridCol w:w="1710"/>
      </w:tblGrid>
      <w:tr w:rsidR="001D205A" w:rsidRPr="007F5324" w14:paraId="120358B2" w14:textId="77777777" w:rsidTr="00CC3D8F">
        <w:trPr>
          <w:cantSplit/>
          <w:trHeight w:val="269"/>
        </w:trPr>
        <w:tc>
          <w:tcPr>
            <w:tcW w:w="4495" w:type="dxa"/>
            <w:shd w:val="clear" w:color="auto" w:fill="A6A6A6" w:themeFill="background1" w:themeFillShade="A6"/>
            <w:vAlign w:val="center"/>
          </w:tcPr>
          <w:p w14:paraId="6D5EC0A5" w14:textId="77777777" w:rsidR="001D205A" w:rsidRPr="00082867" w:rsidRDefault="001D205A">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082867">
              <w:rPr>
                <w:rFonts w:ascii="EYInterstate Light" w:eastAsia="Times New Roman" w:hAnsi="EYInterstate Light" w:cs="Times New Roman"/>
                <w:b/>
                <w:color w:val="000000"/>
                <w:sz w:val="20"/>
                <w:szCs w:val="20"/>
                <w:lang w:val="de-DE"/>
              </w:rPr>
              <w:t>Task Description</w:t>
            </w:r>
          </w:p>
        </w:tc>
        <w:tc>
          <w:tcPr>
            <w:tcW w:w="1710" w:type="dxa"/>
            <w:shd w:val="clear" w:color="auto" w:fill="A6A6A6" w:themeFill="background1" w:themeFillShade="A6"/>
            <w:vAlign w:val="center"/>
          </w:tcPr>
          <w:p w14:paraId="67117E6A" w14:textId="77777777" w:rsidR="001D205A" w:rsidRPr="00082867" w:rsidRDefault="001D205A">
            <w:pPr>
              <w:overflowPunct w:val="0"/>
              <w:autoSpaceDE w:val="0"/>
              <w:autoSpaceDN w:val="0"/>
              <w:adjustRightInd w:val="0"/>
              <w:spacing w:before="60" w:after="60"/>
              <w:textAlignment w:val="baseline"/>
              <w:rPr>
                <w:rFonts w:ascii="EYInterstate Light" w:eastAsia="Times New Roman" w:hAnsi="EYInterstate Light" w:cs="Times New Roman"/>
                <w:b/>
                <w:color w:val="000000"/>
                <w:sz w:val="20"/>
                <w:szCs w:val="20"/>
                <w:lang w:val="de-DE"/>
              </w:rPr>
            </w:pPr>
            <w:r w:rsidRPr="00082867">
              <w:rPr>
                <w:rFonts w:ascii="EYInterstate Light" w:eastAsia="Times New Roman" w:hAnsi="EYInterstate Light" w:cs="Times New Roman"/>
                <w:b/>
                <w:color w:val="000000"/>
                <w:sz w:val="20"/>
                <w:szCs w:val="20"/>
                <w:lang w:val="de-DE"/>
              </w:rPr>
              <w:t>Category</w:t>
            </w:r>
          </w:p>
        </w:tc>
      </w:tr>
      <w:tr w:rsidR="001D205A" w:rsidRPr="00CC3D8F" w14:paraId="489DCEAA" w14:textId="77777777" w:rsidTr="00CC3D8F">
        <w:trPr>
          <w:cantSplit/>
          <w:trHeight w:val="503"/>
        </w:trPr>
        <w:tc>
          <w:tcPr>
            <w:tcW w:w="4495" w:type="dxa"/>
            <w:vAlign w:val="center"/>
          </w:tcPr>
          <w:p w14:paraId="74CA18CE" w14:textId="259E59C4" w:rsidR="001D205A" w:rsidRDefault="001D205A">
            <w:pPr>
              <w:rPr>
                <w:rFonts w:ascii="Arial Narrow" w:hAnsi="Arial Narrow"/>
                <w:sz w:val="20"/>
                <w:szCs w:val="20"/>
              </w:rPr>
            </w:pPr>
          </w:p>
          <w:p w14:paraId="256E61E2" w14:textId="502626C9" w:rsidR="00C9349B" w:rsidRPr="00CC3D8F" w:rsidRDefault="00C9349B">
            <w:pPr>
              <w:rPr>
                <w:rFonts w:ascii="Arial Narrow" w:hAnsi="Arial Narrow"/>
                <w:sz w:val="20"/>
                <w:szCs w:val="20"/>
              </w:rPr>
            </w:pPr>
            <w:r w:rsidRPr="00C9349B">
              <w:rPr>
                <w:rFonts w:ascii="Arial Narrow" w:hAnsi="Arial Narrow"/>
                <w:sz w:val="20"/>
                <w:szCs w:val="20"/>
              </w:rPr>
              <w:t>Select Records for VertexOne – VX Engage Customer Balance Extract</w:t>
            </w:r>
          </w:p>
        </w:tc>
        <w:tc>
          <w:tcPr>
            <w:tcW w:w="1710" w:type="dxa"/>
            <w:vAlign w:val="center"/>
          </w:tcPr>
          <w:p w14:paraId="04DD89B0" w14:textId="46E687C0" w:rsidR="001D205A" w:rsidRDefault="001D205A">
            <w:pPr>
              <w:rPr>
                <w:rFonts w:ascii="Arial Narrow" w:hAnsi="Arial Narrow"/>
                <w:sz w:val="20"/>
                <w:szCs w:val="20"/>
              </w:rPr>
            </w:pPr>
          </w:p>
          <w:p w14:paraId="16ADDDF1" w14:textId="5F4B25B0" w:rsidR="00C9349B" w:rsidRPr="00CC3D8F" w:rsidRDefault="00C9349B">
            <w:pPr>
              <w:rPr>
                <w:rFonts w:ascii="Arial Narrow" w:hAnsi="Arial Narrow"/>
                <w:sz w:val="20"/>
                <w:szCs w:val="20"/>
              </w:rPr>
            </w:pPr>
            <w:r>
              <w:rPr>
                <w:rFonts w:ascii="Arial Narrow" w:hAnsi="Arial Narrow"/>
                <w:sz w:val="20"/>
                <w:szCs w:val="20"/>
              </w:rPr>
              <w:t>Algorithm</w:t>
            </w:r>
          </w:p>
        </w:tc>
      </w:tr>
      <w:tr w:rsidR="001D205A" w:rsidRPr="00CC3D8F" w14:paraId="18C983F9" w14:textId="77777777" w:rsidTr="00CC3D8F">
        <w:trPr>
          <w:cantSplit/>
          <w:trHeight w:val="503"/>
        </w:trPr>
        <w:tc>
          <w:tcPr>
            <w:tcW w:w="4495" w:type="dxa"/>
            <w:vAlign w:val="center"/>
          </w:tcPr>
          <w:p w14:paraId="710ED391" w14:textId="622F49B4" w:rsidR="001D205A" w:rsidRPr="00CC3D8F" w:rsidRDefault="00626BF0">
            <w:pPr>
              <w:rPr>
                <w:rFonts w:ascii="Arial Narrow" w:hAnsi="Arial Narrow"/>
                <w:sz w:val="20"/>
                <w:szCs w:val="20"/>
              </w:rPr>
            </w:pPr>
            <w:r w:rsidRPr="00626BF0">
              <w:rPr>
                <w:rFonts w:ascii="Arial Narrow" w:hAnsi="Arial Narrow"/>
                <w:sz w:val="20"/>
                <w:szCs w:val="20"/>
              </w:rPr>
              <w:t>Process Record for VertexOne – VX Engage Customer Balance Extract</w:t>
            </w:r>
          </w:p>
        </w:tc>
        <w:tc>
          <w:tcPr>
            <w:tcW w:w="1710" w:type="dxa"/>
            <w:vAlign w:val="center"/>
          </w:tcPr>
          <w:p w14:paraId="60D766F9" w14:textId="49A7B40B" w:rsidR="001D205A" w:rsidRPr="00CC3D8F" w:rsidRDefault="00B05B20">
            <w:pPr>
              <w:rPr>
                <w:rFonts w:ascii="Arial Narrow" w:hAnsi="Arial Narrow"/>
                <w:sz w:val="20"/>
                <w:szCs w:val="20"/>
              </w:rPr>
            </w:pPr>
            <w:r>
              <w:rPr>
                <w:rFonts w:ascii="Arial Narrow" w:hAnsi="Arial Narrow"/>
                <w:sz w:val="20"/>
                <w:szCs w:val="20"/>
              </w:rPr>
              <w:t>Algorithm</w:t>
            </w:r>
          </w:p>
        </w:tc>
      </w:tr>
      <w:tr w:rsidR="001D205A" w:rsidRPr="00CC3D8F" w14:paraId="1C3229C3" w14:textId="77777777" w:rsidTr="00CC3D8F">
        <w:trPr>
          <w:cantSplit/>
          <w:trHeight w:val="503"/>
        </w:trPr>
        <w:tc>
          <w:tcPr>
            <w:tcW w:w="4495" w:type="dxa"/>
            <w:vAlign w:val="center"/>
          </w:tcPr>
          <w:p w14:paraId="634DAC84" w14:textId="7941EBC6" w:rsidR="001D205A" w:rsidRPr="00CC3D8F" w:rsidRDefault="001D205A" w:rsidP="001D205A">
            <w:pPr>
              <w:rPr>
                <w:rFonts w:ascii="Arial Narrow" w:hAnsi="Arial Narrow"/>
                <w:sz w:val="20"/>
                <w:szCs w:val="20"/>
              </w:rPr>
            </w:pPr>
            <w:r w:rsidRPr="00CC3D8F">
              <w:rPr>
                <w:rFonts w:ascii="Arial Narrow" w:hAnsi="Arial Narrow"/>
                <w:sz w:val="20"/>
                <w:szCs w:val="20"/>
              </w:rPr>
              <w:t>VertexOne – VX Engage Customer Balance Extract Batch</w:t>
            </w:r>
          </w:p>
        </w:tc>
        <w:tc>
          <w:tcPr>
            <w:tcW w:w="1710" w:type="dxa"/>
            <w:vAlign w:val="center"/>
          </w:tcPr>
          <w:p w14:paraId="35E03C4A" w14:textId="70FF0FA0" w:rsidR="001D205A" w:rsidRPr="00CC3D8F" w:rsidRDefault="001D205A" w:rsidP="001D205A">
            <w:pPr>
              <w:rPr>
                <w:rFonts w:ascii="Arial Narrow" w:hAnsi="Arial Narrow"/>
                <w:sz w:val="20"/>
                <w:szCs w:val="20"/>
              </w:rPr>
            </w:pPr>
            <w:r w:rsidRPr="00CC3D8F">
              <w:rPr>
                <w:rFonts w:ascii="Arial Narrow" w:hAnsi="Arial Narrow"/>
                <w:sz w:val="20"/>
                <w:szCs w:val="20"/>
              </w:rPr>
              <w:t>Batch</w:t>
            </w:r>
          </w:p>
        </w:tc>
      </w:tr>
    </w:tbl>
    <w:p w14:paraId="690E1E0E" w14:textId="77777777" w:rsidR="00885BF0" w:rsidRDefault="00885BF0" w:rsidP="00885BF0">
      <w:pPr>
        <w:pStyle w:val="Heading2"/>
      </w:pPr>
      <w:bookmarkStart w:id="321" w:name="_Toc349720232"/>
      <w:bookmarkStart w:id="322" w:name="_Toc454526231"/>
      <w:bookmarkStart w:id="323" w:name="_Toc210641548"/>
      <w:r>
        <w:t>EY Responsibilities</w:t>
      </w:r>
      <w:bookmarkEnd w:id="321"/>
      <w:bookmarkEnd w:id="322"/>
      <w:bookmarkEnd w:id="323"/>
    </w:p>
    <w:p w14:paraId="2ED71E01" w14:textId="0227E31F" w:rsidR="00891D02" w:rsidRDefault="00891D02" w:rsidP="00BF361E">
      <w:pPr>
        <w:pStyle w:val="ListParagraph"/>
        <w:numPr>
          <w:ilvl w:val="0"/>
          <w:numId w:val="30"/>
        </w:numPr>
      </w:pPr>
      <w:r>
        <w:t>Develop and unit test all components listed above</w:t>
      </w:r>
    </w:p>
    <w:p w14:paraId="55C92259" w14:textId="02FE67E4" w:rsidR="00891D02" w:rsidRDefault="00891D02" w:rsidP="00BF361E">
      <w:pPr>
        <w:pStyle w:val="ListParagraph"/>
        <w:numPr>
          <w:ilvl w:val="0"/>
          <w:numId w:val="30"/>
        </w:numPr>
      </w:pPr>
      <w:r>
        <w:t>Delivery of all custom components</w:t>
      </w:r>
    </w:p>
    <w:p w14:paraId="71E95B3C" w14:textId="2EFB80E3" w:rsidR="00891D02" w:rsidRPr="00891D02" w:rsidRDefault="00891D02" w:rsidP="00BF361E">
      <w:pPr>
        <w:pStyle w:val="ListParagraph"/>
        <w:numPr>
          <w:ilvl w:val="0"/>
          <w:numId w:val="30"/>
        </w:numPr>
      </w:pPr>
      <w:r>
        <w:t xml:space="preserve">Provide testing support and defect resolution </w:t>
      </w:r>
    </w:p>
    <w:p w14:paraId="727F44EE" w14:textId="7B7739FC" w:rsidR="00885BF0" w:rsidRDefault="00885BF0" w:rsidP="00885BF0">
      <w:pPr>
        <w:pStyle w:val="Heading2"/>
      </w:pPr>
      <w:bookmarkStart w:id="324" w:name="_Toc349720233"/>
      <w:bookmarkStart w:id="325" w:name="_Toc454526232"/>
      <w:bookmarkStart w:id="326" w:name="_Toc210641549"/>
      <w:r>
        <w:t>Client Responsibilities</w:t>
      </w:r>
      <w:bookmarkEnd w:id="324"/>
      <w:bookmarkEnd w:id="325"/>
      <w:bookmarkEnd w:id="326"/>
    </w:p>
    <w:p w14:paraId="09D3CE10" w14:textId="0E218AEA" w:rsidR="00891D02" w:rsidRDefault="00891D02" w:rsidP="00BF361E">
      <w:pPr>
        <w:pStyle w:val="ListParagraph"/>
        <w:numPr>
          <w:ilvl w:val="0"/>
          <w:numId w:val="31"/>
        </w:numPr>
      </w:pPr>
      <w:r>
        <w:t>Deploy delivered components</w:t>
      </w:r>
    </w:p>
    <w:p w14:paraId="1D94F2AA" w14:textId="2A60D7AE" w:rsidR="00891D02" w:rsidRDefault="00891D02" w:rsidP="00BF361E">
      <w:pPr>
        <w:pStyle w:val="ListParagraph"/>
        <w:numPr>
          <w:ilvl w:val="0"/>
          <w:numId w:val="31"/>
        </w:numPr>
      </w:pPr>
      <w:r>
        <w:t>System testing of delivered components</w:t>
      </w:r>
    </w:p>
    <w:p w14:paraId="762E15BB" w14:textId="1B73C1C2" w:rsidR="00891D02" w:rsidRDefault="00891D02" w:rsidP="00BF361E">
      <w:pPr>
        <w:pStyle w:val="ListParagraph"/>
        <w:numPr>
          <w:ilvl w:val="0"/>
          <w:numId w:val="31"/>
        </w:numPr>
      </w:pPr>
      <w:r>
        <w:t>Re-test any defect fixes</w:t>
      </w:r>
    </w:p>
    <w:p w14:paraId="6104AD0E" w14:textId="62F55D33" w:rsidR="00891D02" w:rsidRDefault="00891D02" w:rsidP="00BF361E">
      <w:pPr>
        <w:pStyle w:val="ListParagraph"/>
        <w:numPr>
          <w:ilvl w:val="0"/>
          <w:numId w:val="31"/>
        </w:numPr>
      </w:pPr>
      <w:r>
        <w:t>Sign-off when system testing is completed successfully</w:t>
      </w:r>
    </w:p>
    <w:p w14:paraId="041D39FA" w14:textId="31853EFE" w:rsidR="00891D02" w:rsidRPr="00891D02" w:rsidRDefault="00891D02" w:rsidP="00BF361E">
      <w:pPr>
        <w:pStyle w:val="ListParagraph"/>
        <w:numPr>
          <w:ilvl w:val="0"/>
          <w:numId w:val="31"/>
        </w:numPr>
      </w:pPr>
      <w:r>
        <w:t>Design and update the job scheduler if necessary</w:t>
      </w:r>
    </w:p>
    <w:p w14:paraId="178453E0" w14:textId="77777777" w:rsidR="00885BF0" w:rsidRDefault="00885BF0" w:rsidP="00885BF0">
      <w:pPr>
        <w:rPr>
          <w:rFonts w:ascii="EYInterstate" w:eastAsiaTheme="majorEastAsia" w:hAnsi="EYInterstate" w:cstheme="majorBidi"/>
          <w:b/>
          <w:bCs/>
          <w:sz w:val="28"/>
          <w:szCs w:val="28"/>
        </w:rPr>
      </w:pPr>
      <w:bookmarkStart w:id="327" w:name="_Toc349720238"/>
      <w:r>
        <w:br w:type="page"/>
      </w:r>
    </w:p>
    <w:p w14:paraId="12227DC4" w14:textId="306490E9" w:rsidR="00D7493F" w:rsidRDefault="00885BF0" w:rsidP="00C8785A">
      <w:pPr>
        <w:pStyle w:val="Heading1"/>
      </w:pPr>
      <w:bookmarkStart w:id="328" w:name="_Toc454526234"/>
      <w:bookmarkStart w:id="329" w:name="_Toc210641550"/>
      <w:bookmarkEnd w:id="327"/>
      <w:r>
        <w:lastRenderedPageBreak/>
        <w:t>Appendix</w:t>
      </w:r>
      <w:bookmarkEnd w:id="328"/>
      <w:bookmarkEnd w:id="329"/>
    </w:p>
    <w:p w14:paraId="503F7815" w14:textId="41870302" w:rsidR="00D7493F" w:rsidRDefault="00CC3D8F" w:rsidP="00CC3D8F">
      <w:pPr>
        <w:pStyle w:val="Heading2"/>
      </w:pPr>
      <w:bookmarkStart w:id="330" w:name="_Toc210641551"/>
      <w:r>
        <w:t>Sample Output File</w:t>
      </w:r>
      <w:bookmarkEnd w:id="330"/>
    </w:p>
    <w:p w14:paraId="78F747B6" w14:textId="28549437" w:rsidR="00CC3D8F" w:rsidRDefault="002D27EB" w:rsidP="00C8785A">
      <w:del w:id="331" w:author="Joriel C Punzalan" w:date="2025-10-06T11:09:00Z" w16du:dateUtc="2025-10-06T03:09:00Z">
        <w:r w:rsidDel="00333E70">
          <w:object w:dxaOrig="240" w:dyaOrig="24570" w14:anchorId="1C66E3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2pt;height:1213.9pt" o:ole="">
              <v:imagedata r:id="rId22" o:title=""/>
            </v:shape>
            <o:OLEObject Type="Link" ProgID="Excel.SheetMacroEnabled.12" ShapeID="_x0000_i1028" DrawAspect="Content" r:id="rId23" UpdateMode="Always">
              <o:LinkType>EnhancedMetaFile</o:LinkType>
              <o:LockedField>false</o:LockedField>
              <o:FieldCodes>\f 0</o:FieldCodes>
            </o:OLEObject>
          </w:object>
        </w:r>
      </w:del>
      <w:ins w:id="332" w:author="Joriel C Punzalan" w:date="2025-10-06T11:11:00Z" w16du:dateUtc="2025-10-06T03:11:00Z">
        <w:r w:rsidR="00333E70">
          <w:object w:dxaOrig="1520" w:dyaOrig="987" w14:anchorId="4FC6C138">
            <v:shape id="_x0000_i1032" type="#_x0000_t75" style="width:76.15pt;height:49.5pt" o:ole="">
              <v:imagedata r:id="rId24" o:title=""/>
            </v:shape>
            <o:OLEObject Type="Embed" ProgID="Excel.SheetMacroEnabled.12" ShapeID="_x0000_i1032" DrawAspect="Icon" ObjectID="_1821254309" r:id="rId25"/>
          </w:object>
        </w:r>
      </w:ins>
    </w:p>
    <w:p w14:paraId="096166AA" w14:textId="77777777" w:rsidR="00CC3D8F" w:rsidRDefault="00CC3D8F" w:rsidP="00C8785A"/>
    <w:p w14:paraId="052C5EA9" w14:textId="3A527DAB" w:rsidR="00CC3D8F" w:rsidRDefault="00CC3D8F" w:rsidP="00CC3D8F">
      <w:pPr>
        <w:pStyle w:val="Heading2"/>
      </w:pPr>
      <w:bookmarkStart w:id="333" w:name="_Toc210641552"/>
      <w:r>
        <w:t>File Specifications</w:t>
      </w:r>
      <w:bookmarkEnd w:id="333"/>
    </w:p>
    <w:p w14:paraId="7C17DBA7" w14:textId="1BA7D6CB" w:rsidR="00CC3D8F" w:rsidRDefault="003E0658" w:rsidP="00C8785A">
      <w:r>
        <w:object w:dxaOrig="1520" w:dyaOrig="987" w14:anchorId="39135120">
          <v:shape id="_x0000_i1026" type="#_x0000_t75" style="width:76.5pt;height:48.75pt" o:ole="">
            <v:imagedata r:id="rId26" o:title=""/>
          </v:shape>
          <o:OLEObject Type="Embed" ProgID="Package" ShapeID="_x0000_i1026" DrawAspect="Icon" ObjectID="_1821254310" r:id="rId27"/>
        </w:object>
      </w:r>
    </w:p>
    <w:p w14:paraId="2DEE9A18" w14:textId="77777777" w:rsidR="00D7493F" w:rsidRDefault="00D7493F" w:rsidP="00C8785A"/>
    <w:p w14:paraId="359A43BD" w14:textId="77777777" w:rsidR="00D7493F" w:rsidRDefault="00D7493F" w:rsidP="00C8785A"/>
    <w:p w14:paraId="7A258C43" w14:textId="77777777" w:rsidR="00D7493F" w:rsidRDefault="00D7493F" w:rsidP="00C8785A"/>
    <w:p w14:paraId="0D82E80B" w14:textId="77777777" w:rsidR="00D7493F" w:rsidRDefault="00D7493F" w:rsidP="00C8785A"/>
    <w:p w14:paraId="720CB1A7" w14:textId="77777777" w:rsidR="00D7493F" w:rsidRDefault="00D7493F" w:rsidP="00C8785A"/>
    <w:p w14:paraId="6C0854B1" w14:textId="77777777" w:rsidR="00D7493F" w:rsidRDefault="00D7493F" w:rsidP="00C8785A"/>
    <w:p w14:paraId="16A6026A" w14:textId="77777777" w:rsidR="00D7493F" w:rsidRDefault="00D7493F" w:rsidP="00C8785A"/>
    <w:p w14:paraId="79B75693" w14:textId="77777777" w:rsidR="00D7493F" w:rsidRDefault="00D7493F" w:rsidP="00C8785A"/>
    <w:p w14:paraId="09813CD7" w14:textId="77777777" w:rsidR="00D7493F" w:rsidRDefault="00D7493F" w:rsidP="00C8785A"/>
    <w:sectPr w:rsidR="00D7493F" w:rsidSect="00A33984">
      <w:headerReference w:type="even" r:id="rId28"/>
      <w:headerReference w:type="first" r:id="rId29"/>
      <w:pgSz w:w="12240" w:h="15840" w:code="1"/>
      <w:pgMar w:top="1440" w:right="1138" w:bottom="1152" w:left="128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40C72D" w14:textId="77777777" w:rsidR="00F22C3E" w:rsidRDefault="00F22C3E" w:rsidP="00A156CC">
      <w:r>
        <w:separator/>
      </w:r>
    </w:p>
  </w:endnote>
  <w:endnote w:type="continuationSeparator" w:id="0">
    <w:p w14:paraId="2C727B25" w14:textId="77777777" w:rsidR="00F22C3E" w:rsidRDefault="00F22C3E" w:rsidP="00A156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EYInterstate">
    <w:altName w:val="Calibri"/>
    <w:panose1 w:val="02000503020000020004"/>
    <w:charset w:val="00"/>
    <w:family w:val="auto"/>
    <w:pitch w:val="variable"/>
    <w:sig w:usb0="800002AF" w:usb1="5000204A" w:usb2="00000000" w:usb3="00000000" w:csb0="0000009F" w:csb1="00000000"/>
  </w:font>
  <w:font w:name="EYInterstate Light">
    <w:altName w:val="Calibri"/>
    <w:panose1 w:val="02000506000000020004"/>
    <w:charset w:val="00"/>
    <w:family w:val="auto"/>
    <w:pitch w:val="variable"/>
    <w:sig w:usb0="A00002AF" w:usb1="5000206A"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EYInterstate Regular">
    <w:altName w:val="EYInterstate"/>
    <w:panose1 w:val="02000503020000020004"/>
    <w:charset w:val="00"/>
    <w:family w:val="auto"/>
    <w:pitch w:val="variable"/>
    <w:sig w:usb0="00000001" w:usb1="5000206A" w:usb2="00000000" w:usb3="00000000" w:csb0="0000009F" w:csb1="00000000"/>
  </w:font>
  <w:font w:name="EYInterstate Bold">
    <w:altName w:val="Trebuchet MS"/>
    <w:panose1 w:val="00000000000000000000"/>
    <w:charset w:val="00"/>
    <w:family w:val="roman"/>
    <w:notTrueType/>
    <w:pitch w:val="default"/>
  </w:font>
  <w:font w:name="EYInterstate-Regular">
    <w:altName w:val="EYInterstate Regular"/>
    <w:panose1 w:val="00000000000000000000"/>
    <w:charset w:val="4D"/>
    <w:family w:val="auto"/>
    <w:notTrueType/>
    <w:pitch w:val="default"/>
    <w:sig w:usb0="00000003" w:usb1="00000000" w:usb2="00000000" w:usb3="00000000" w:csb0="00000001" w:csb1="00000000"/>
  </w:font>
  <w:font w:name="EYInterstate-Light">
    <w:altName w:val="EYInterstate Light"/>
    <w:panose1 w:val="00000000000000000000"/>
    <w:charset w:val="4D"/>
    <w:family w:val="auto"/>
    <w:notTrueType/>
    <w:pitch w:val="default"/>
    <w:sig w:usb0="00000003" w:usb1="08080000" w:usb2="00000010" w:usb3="00000000" w:csb0="00100001" w:csb1="00000000"/>
  </w:font>
  <w:font w:name="EYLLP Signature">
    <w:charset w:val="02"/>
    <w:family w:val="auto"/>
    <w:pitch w:val="variable"/>
    <w:sig w:usb0="00000000" w:usb1="10000000" w:usb2="00000000" w:usb3="00000000" w:csb0="80000000" w:csb1="00000000"/>
  </w:font>
  <w:font w:name="Arial Bold">
    <w:altName w:val="Arial"/>
    <w:panose1 w:val="020B0704020202020204"/>
    <w:charset w:val="00"/>
    <w:family w:val="auto"/>
    <w:pitch w:val="default"/>
  </w:font>
  <w:font w:name="EY Gothic Comp Book">
    <w:panose1 w:val="02000606050000020004"/>
    <w:charset w:val="00"/>
    <w:family w:val="auto"/>
    <w:pitch w:val="variable"/>
    <w:sig w:usb0="800000A7" w:usb1="00000040" w:usb2="00000000" w:usb3="00000000" w:csb0="00000009" w:csb1="00000000"/>
  </w:font>
  <w:font w:name="EY Gothic Cond Demi">
    <w:panose1 w:val="02000606060000020004"/>
    <w:charset w:val="00"/>
    <w:family w:val="auto"/>
    <w:pitch w:val="variable"/>
    <w:sig w:usb0="800000A7" w:usb1="00000040" w:usb2="00000000" w:usb3="00000000" w:csb0="00000009" w:csb1="00000000"/>
  </w:font>
  <w:font w:name="EY Gothic Comp Demi">
    <w:panose1 w:val="02000606050000020004"/>
    <w:charset w:val="00"/>
    <w:family w:val="auto"/>
    <w:pitch w:val="variable"/>
    <w:sig w:usb0="800000A7" w:usb1="00000040" w:usb2="00000000" w:usb3="00000000" w:csb0="00000009" w:csb1="00000000"/>
  </w:font>
  <w:font w:name="Book Antiqua">
    <w:panose1 w:val="02040602050305030304"/>
    <w:charset w:val="00"/>
    <w:family w:val="roman"/>
    <w:pitch w:val="variable"/>
    <w:sig w:usb0="00000287" w:usb1="00000000" w:usb2="00000000" w:usb3="00000000" w:csb0="0000009F" w:csb1="00000000"/>
  </w:font>
  <w:font w:name="Arial Narrow">
    <w:altName w:val="Arial"/>
    <w:panose1 w:val="020B0606020202030204"/>
    <w:charset w:val="00"/>
    <w:family w:val="swiss"/>
    <w:pitch w:val="variable"/>
    <w:sig w:usb0="00000287" w:usb1="00000800" w:usb2="00000000" w:usb3="00000000" w:csb0="0000009F" w:csb1="00000000"/>
  </w:font>
  <w:font w:name="MingLiU">
    <w:altName w:val="細明體"/>
    <w:panose1 w:val="02010609000101010101"/>
    <w:charset w:val="88"/>
    <w:family w:val="modern"/>
    <w:pitch w:val="fixed"/>
    <w:sig w:usb0="A00002FF" w:usb1="28CFFCFA" w:usb2="00000016" w:usb3="00000000" w:csb0="00100001"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eastAsia="MingLiU" w:hAnsi="Arial" w:cs="Arial"/>
        <w:sz w:val="20"/>
        <w:szCs w:val="20"/>
      </w:rPr>
      <w:id w:val="-1038268329"/>
      <w:docPartObj>
        <w:docPartGallery w:val="Page Numbers (Top of Page)"/>
        <w:docPartUnique/>
      </w:docPartObj>
    </w:sdtPr>
    <w:sdtContent>
      <w:p w14:paraId="6824CC06" w14:textId="270D01C9" w:rsidR="00DC27DF" w:rsidRPr="00A33984" w:rsidRDefault="00A33984" w:rsidP="00A33984">
        <w:pPr>
          <w:tabs>
            <w:tab w:val="center" w:pos="6210"/>
            <w:tab w:val="right" w:pos="12600"/>
          </w:tabs>
          <w:spacing w:after="160" w:line="259" w:lineRule="auto"/>
          <w:rPr>
            <w:rFonts w:ascii="Arial" w:eastAsia="MingLiU" w:hAnsi="Arial" w:cs="Arial"/>
            <w:sz w:val="20"/>
            <w:szCs w:val="20"/>
          </w:rPr>
        </w:pPr>
        <w:r w:rsidRPr="00A33984">
          <w:rPr>
            <w:rFonts w:ascii="Arial" w:eastAsia="Calibri" w:hAnsi="Arial" w:cs="Arial"/>
            <w:sz w:val="20"/>
            <w:szCs w:val="20"/>
          </w:rPr>
          <w:t xml:space="preserve">Page </w:t>
        </w:r>
        <w:r w:rsidRPr="00A33984">
          <w:rPr>
            <w:rFonts w:ascii="Arial" w:eastAsia="Calibri" w:hAnsi="Arial" w:cs="Arial"/>
            <w:sz w:val="20"/>
            <w:szCs w:val="20"/>
          </w:rPr>
          <w:fldChar w:fldCharType="begin"/>
        </w:r>
        <w:r w:rsidRPr="00A33984">
          <w:rPr>
            <w:rFonts w:ascii="Arial" w:eastAsia="Calibri" w:hAnsi="Arial" w:cs="Arial"/>
            <w:sz w:val="20"/>
            <w:szCs w:val="20"/>
          </w:rPr>
          <w:instrText xml:space="preserve"> PAGE </w:instrText>
        </w:r>
        <w:r w:rsidRPr="00A33984">
          <w:rPr>
            <w:rFonts w:ascii="Arial" w:eastAsia="Calibri" w:hAnsi="Arial" w:cs="Arial"/>
            <w:sz w:val="20"/>
            <w:szCs w:val="20"/>
          </w:rPr>
          <w:fldChar w:fldCharType="separate"/>
        </w:r>
        <w:r w:rsidRPr="00A33984">
          <w:rPr>
            <w:rFonts w:ascii="Arial" w:eastAsia="Calibri" w:hAnsi="Arial" w:cs="Arial"/>
            <w:sz w:val="20"/>
            <w:szCs w:val="20"/>
          </w:rPr>
          <w:t>1</w:t>
        </w:r>
        <w:r w:rsidRPr="00A33984">
          <w:rPr>
            <w:rFonts w:ascii="Arial" w:eastAsia="Calibri" w:hAnsi="Arial" w:cs="Arial"/>
            <w:noProof/>
            <w:sz w:val="20"/>
            <w:szCs w:val="20"/>
          </w:rPr>
          <w:fldChar w:fldCharType="end"/>
        </w:r>
        <w:r w:rsidRPr="00A33984">
          <w:rPr>
            <w:rFonts w:ascii="Arial" w:eastAsia="Calibri" w:hAnsi="Arial" w:cs="Arial"/>
            <w:sz w:val="20"/>
            <w:szCs w:val="20"/>
          </w:rPr>
          <w:tab/>
        </w:r>
        <w:r w:rsidRPr="00A33984">
          <w:rPr>
            <w:rFonts w:ascii="Arial" w:eastAsia="Calibri" w:hAnsi="Arial" w:cs="Arial"/>
            <w:sz w:val="20"/>
            <w:szCs w:val="20"/>
          </w:rPr>
          <w:tab/>
        </w:r>
        <w:r w:rsidRPr="00A33984">
          <w:rPr>
            <w:rFonts w:ascii="Arial" w:eastAsia="Calibri" w:hAnsi="Arial" w:cs="Arial"/>
            <w:sz w:val="20"/>
            <w:szCs w:val="20"/>
          </w:rPr>
          <w:fldChar w:fldCharType="begin"/>
        </w:r>
        <w:r w:rsidRPr="00A33984">
          <w:rPr>
            <w:rFonts w:ascii="Arial" w:eastAsia="Calibri" w:hAnsi="Arial" w:cs="Arial"/>
            <w:sz w:val="20"/>
            <w:szCs w:val="20"/>
          </w:rPr>
          <w:instrText xml:space="preserve"> DATE </w:instrText>
        </w:r>
        <w:r w:rsidRPr="00A33984">
          <w:rPr>
            <w:rFonts w:ascii="Arial" w:eastAsia="Calibri" w:hAnsi="Arial" w:cs="Arial"/>
            <w:sz w:val="20"/>
            <w:szCs w:val="20"/>
          </w:rPr>
          <w:fldChar w:fldCharType="separate"/>
        </w:r>
        <w:r w:rsidR="002D27EB">
          <w:rPr>
            <w:rFonts w:ascii="Arial" w:eastAsia="Calibri" w:hAnsi="Arial" w:cs="Arial"/>
            <w:noProof/>
            <w:sz w:val="20"/>
            <w:szCs w:val="20"/>
          </w:rPr>
          <w:t>10/6/2025</w:t>
        </w:r>
        <w:r w:rsidRPr="00A33984">
          <w:rPr>
            <w:rFonts w:ascii="Arial" w:eastAsia="Calibri" w:hAnsi="Arial" w:cs="Arial"/>
            <w:noProof/>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2A15D" w14:textId="45CB6ED2" w:rsidR="0045785C" w:rsidRPr="00A33984" w:rsidRDefault="0045785C" w:rsidP="00A33984">
    <w:pPr>
      <w:tabs>
        <w:tab w:val="center" w:pos="6210"/>
        <w:tab w:val="right" w:pos="12600"/>
      </w:tabs>
      <w:rPr>
        <w:rFonts w:ascii="Arial" w:eastAsia="MingLiU"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A94EEC" w14:textId="77777777" w:rsidR="00F22C3E" w:rsidRDefault="00F22C3E" w:rsidP="00A156CC">
      <w:r>
        <w:separator/>
      </w:r>
    </w:p>
  </w:footnote>
  <w:footnote w:type="continuationSeparator" w:id="0">
    <w:p w14:paraId="2EE2C54A" w14:textId="77777777" w:rsidR="00F22C3E" w:rsidRDefault="00F22C3E" w:rsidP="00A156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14285" w14:textId="77777777" w:rsidR="0045785C" w:rsidRDefault="0045785C">
    <w:pPr>
      <w:pStyle w:val="Header"/>
    </w:pPr>
    <w:r>
      <w:rPr>
        <w:noProof/>
      </w:rPr>
      <w:drawing>
        <wp:inline distT="0" distB="0" distL="0" distR="0" wp14:anchorId="0E126CC2" wp14:editId="73E312BC">
          <wp:extent cx="776785" cy="914400"/>
          <wp:effectExtent l="0" t="0" r="4445" b="0"/>
          <wp:docPr id="1706282388" name="Picture 1706282388" descr="C:\Users\sanish.raju\Desktop\1503-1413062_Brand update template creation\13-May-2015\Letter pieces\EY Logo LETTER_proposal.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ish.raju\Desktop\1503-1413062_Brand update template creation\13-May-2015\Letter pieces\EY Logo LETTER_proposal.wmf"/>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76785" cy="91440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53D453" w14:textId="1D5B1494" w:rsidR="00CE341F" w:rsidRDefault="23B8EE88" w:rsidP="23B8EE88">
    <w:pPr>
      <w:rPr>
        <w:rFonts w:ascii="Arial" w:hAnsi="Arial" w:cs="Arial"/>
        <w:noProof/>
        <w:sz w:val="20"/>
        <w:szCs w:val="20"/>
      </w:rPr>
    </w:pPr>
    <w:r>
      <w:rPr>
        <w:noProof/>
      </w:rPr>
      <w:drawing>
        <wp:inline distT="0" distB="0" distL="0" distR="0" wp14:anchorId="11612CDC" wp14:editId="6DBAF3B4">
          <wp:extent cx="857250" cy="192685"/>
          <wp:effectExtent l="0" t="0" r="0" b="0"/>
          <wp:docPr id="466251770" name="Picture 46625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857250" cy="192685"/>
                  </a:xfrm>
                  <a:prstGeom prst="rect">
                    <a:avLst/>
                  </a:prstGeom>
                </pic:spPr>
              </pic:pic>
            </a:graphicData>
          </a:graphic>
        </wp:inline>
      </w:drawing>
    </w:r>
    <w:r w:rsidRPr="00A13B1C">
      <w:rPr>
        <w:rFonts w:ascii="Arial" w:hAnsi="Arial" w:cs="Arial"/>
        <w:noProof/>
        <w:sz w:val="20"/>
        <w:szCs w:val="20"/>
      </w:rPr>
      <w:t xml:space="preserve">     </w:t>
    </w:r>
    <w:r w:rsidR="00CE341F" w:rsidRPr="00A13B1C">
      <w:rPr>
        <w:rFonts w:ascii="Arial" w:hAnsi="Arial" w:cs="Arial"/>
        <w:noProof/>
        <w:sz w:val="20"/>
        <w:szCs w:val="20"/>
      </w:rPr>
      <w:drawing>
        <wp:anchor distT="0" distB="0" distL="114300" distR="114300" simplePos="0" relativeHeight="251658240" behindDoc="0" locked="0" layoutInCell="1" allowOverlap="1" wp14:anchorId="281951B5" wp14:editId="6E60658B">
          <wp:simplePos x="0" y="0"/>
          <wp:positionH relativeFrom="column">
            <wp:align>right</wp:align>
          </wp:positionH>
          <wp:positionV relativeFrom="paragraph">
            <wp:posOffset>-146641</wp:posOffset>
          </wp:positionV>
          <wp:extent cx="402336" cy="402336"/>
          <wp:effectExtent l="0" t="0" r="0" b="0"/>
          <wp:wrapNone/>
          <wp:docPr id="1494957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79367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2336" cy="4023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3B1C">
      <w:rPr>
        <w:rFonts w:ascii="Arial" w:hAnsi="Arial" w:cs="Arial"/>
        <w:noProof/>
        <w:sz w:val="20"/>
        <w:szCs w:val="20"/>
      </w:rPr>
      <w:t xml:space="preserve">         </w:t>
    </w:r>
    <w:r w:rsidR="009F1A15" w:rsidRPr="009F1A15">
      <w:rPr>
        <w:rFonts w:ascii="Arial" w:hAnsi="Arial" w:cs="Arial"/>
        <w:noProof/>
        <w:sz w:val="20"/>
        <w:szCs w:val="20"/>
      </w:rPr>
      <w:t>H2OA - CCS FD - CM073 - Send Account Balances To VX Engage</w:t>
    </w:r>
  </w:p>
  <w:p w14:paraId="429D12AF" w14:textId="5870CEFE" w:rsidR="00336467" w:rsidRPr="00CE341F" w:rsidRDefault="00CE341F" w:rsidP="00CE341F">
    <w:pPr>
      <w:pStyle w:val="Header"/>
      <w:jc w:val="center"/>
      <w:rPr>
        <w:rFonts w:ascii="Arial" w:hAnsi="Arial" w:cs="Arial"/>
        <w:sz w:val="20"/>
        <w:szCs w:val="20"/>
      </w:rPr>
    </w:pPr>
    <w:r w:rsidRPr="00A13B1C">
      <w:rPr>
        <w:rFonts w:ascii="Arial" w:hAnsi="Arial" w:cs="Arial"/>
        <w:noProof/>
        <w:sz w:val="20"/>
        <w:szCs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4B49D" w14:textId="2C8DCA87" w:rsidR="0045785C" w:rsidRPr="005D3EA1" w:rsidRDefault="0045785C" w:rsidP="005D3EA1">
    <w:pPr>
      <w:tabs>
        <w:tab w:val="center" w:pos="4320"/>
        <w:tab w:val="right" w:pos="8640"/>
      </w:tabs>
      <w:spacing w:after="200" w:line="276" w:lineRule="auto"/>
      <w:rPr>
        <w:rFonts w:asciiTheme="minorHAnsi" w:hAnsiTheme="minorHAnsi" w:cstheme="minorBidi"/>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C497C" w14:textId="77777777" w:rsidR="0045785C" w:rsidRDefault="0045785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A1E451" w14:textId="2AA8C2AA" w:rsidR="005D3EA1" w:rsidRPr="00CE341F" w:rsidRDefault="00CE341F" w:rsidP="00CE341F">
    <w:pPr>
      <w:tabs>
        <w:tab w:val="center" w:pos="4680"/>
        <w:tab w:val="right" w:pos="9360"/>
      </w:tabs>
      <w:jc w:val="center"/>
      <w:rPr>
        <w:rFonts w:ascii="Arial" w:eastAsia="Calibri" w:hAnsi="Arial" w:cs="Arial"/>
        <w:sz w:val="20"/>
        <w:szCs w:val="20"/>
      </w:rPr>
    </w:pPr>
    <w:r w:rsidRPr="00CE341F">
      <w:rPr>
        <w:rFonts w:ascii="Arial" w:eastAsia="Calibri" w:hAnsi="Arial" w:cs="Arial"/>
        <w:noProof/>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B1E16C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88CB78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652847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20E178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5D0030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F00C4C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66100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6B8FF2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CA1EF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5321C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005B28"/>
    <w:multiLevelType w:val="hybridMultilevel"/>
    <w:tmpl w:val="5490B1C2"/>
    <w:lvl w:ilvl="0" w:tplc="76D0A8FC">
      <w:start w:val="1"/>
      <w:numFmt w:val="bullet"/>
      <w:lvlText w:val=""/>
      <w:lvlJc w:val="left"/>
      <w:pPr>
        <w:tabs>
          <w:tab w:val="num" w:pos="360"/>
        </w:tabs>
        <w:ind w:left="360" w:hanging="360"/>
      </w:pPr>
      <w:rPr>
        <w:rFonts w:ascii="Symbol" w:hAnsi="Symbol" w:hint="default"/>
        <w:color w:val="009FDD"/>
      </w:rPr>
    </w:lvl>
    <w:lvl w:ilvl="1" w:tplc="DB9471F4">
      <w:start w:val="1"/>
      <w:numFmt w:val="bullet"/>
      <w:pStyle w:val="BulletTextLevel2"/>
      <w:lvlText w:val=""/>
      <w:lvlJc w:val="left"/>
      <w:pPr>
        <w:tabs>
          <w:tab w:val="num" w:pos="1080"/>
        </w:tabs>
        <w:ind w:left="1008" w:hanging="288"/>
      </w:pPr>
      <w:rPr>
        <w:rFonts w:ascii="Symbol" w:hAnsi="Symbol"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02175E9A"/>
    <w:multiLevelType w:val="hybridMultilevel"/>
    <w:tmpl w:val="3508FFD6"/>
    <w:lvl w:ilvl="0" w:tplc="6212A108">
      <w:start w:val="1"/>
      <w:numFmt w:val="decimal"/>
      <w:pStyle w:val="EYNum"/>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33D65AE"/>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3" w15:restartNumberingAfterBreak="0">
    <w:nsid w:val="05F375E8"/>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 w15:restartNumberingAfterBreak="0">
    <w:nsid w:val="071678AE"/>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0B1F6762"/>
    <w:multiLevelType w:val="hybridMultilevel"/>
    <w:tmpl w:val="FEFEFA52"/>
    <w:lvl w:ilvl="0" w:tplc="E3E08CDC">
      <w:start w:val="1"/>
      <w:numFmt w:val="bullet"/>
      <w:pStyle w:val="EYTablebullet1"/>
      <w:lvlText w:val="•"/>
      <w:lvlJc w:val="left"/>
      <w:pPr>
        <w:ind w:left="792" w:hanging="360"/>
      </w:pPr>
      <w:rPr>
        <w:rFonts w:ascii="EYInterstate" w:hAnsi="EYInterstate" w:hint="default"/>
        <w:color w:val="808080"/>
        <w:sz w:val="18"/>
        <w:szCs w:val="18"/>
      </w:rPr>
    </w:lvl>
    <w:lvl w:ilvl="1" w:tplc="40090003">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6" w15:restartNumberingAfterBreak="0">
    <w:nsid w:val="110D44F5"/>
    <w:multiLevelType w:val="hybridMultilevel"/>
    <w:tmpl w:val="26804254"/>
    <w:lvl w:ilvl="0" w:tplc="6F2C45AA">
      <w:start w:val="1"/>
      <w:numFmt w:val="bullet"/>
      <w:lvlText w:val="•"/>
      <w:lvlJc w:val="left"/>
      <w:pPr>
        <w:ind w:left="810" w:hanging="360"/>
      </w:pPr>
      <w:rPr>
        <w:rFonts w:ascii="EYInterstate Light" w:hAnsi="EYInterstate Light" w:hint="default"/>
        <w:color w:val="000000" w:themeColor="text1"/>
        <w:u w:val="none"/>
      </w:rPr>
    </w:lvl>
    <w:lvl w:ilvl="1" w:tplc="0DE66CDA">
      <w:start w:val="1"/>
      <w:numFmt w:val="bullet"/>
      <w:pStyle w:val="ListParagraph2"/>
      <w:lvlText w:val="–"/>
      <w:lvlJc w:val="left"/>
      <w:pPr>
        <w:ind w:left="1530" w:hanging="360"/>
      </w:pPr>
      <w:rPr>
        <w:rFonts w:ascii="EYInterstate Light" w:hAnsi="EYInterstate Light"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7" w15:restartNumberingAfterBreak="0">
    <w:nsid w:val="19AD265E"/>
    <w:multiLevelType w:val="hybridMultilevel"/>
    <w:tmpl w:val="217CD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712257"/>
    <w:multiLevelType w:val="hybridMultilevel"/>
    <w:tmpl w:val="BDF4F0BE"/>
    <w:lvl w:ilvl="0" w:tplc="BC020D2C">
      <w:start w:val="1"/>
      <w:numFmt w:val="bullet"/>
      <w:pStyle w:val="EYBullet1Last"/>
      <w:lvlText w:val="•"/>
      <w:lvlJc w:val="left"/>
      <w:pPr>
        <w:ind w:left="360" w:hanging="360"/>
      </w:pPr>
      <w:rPr>
        <w:rFonts w:ascii="EYInterstate" w:hAnsi="EYInterstate" w:hint="default"/>
        <w:b w:val="0"/>
        <w:i w:val="0"/>
        <w:color w:val="808080"/>
        <w:w w:val="75"/>
        <w:sz w:val="24"/>
        <w:szCs w:val="24"/>
        <w:u w:color="FFD200"/>
      </w:rPr>
    </w:lvl>
    <w:lvl w:ilvl="1" w:tplc="9B34AA7C">
      <w:start w:val="1"/>
      <w:numFmt w:val="bullet"/>
      <w:lvlText w:val="►"/>
      <w:lvlJc w:val="left"/>
      <w:pPr>
        <w:ind w:left="1483" w:hanging="360"/>
      </w:pPr>
      <w:rPr>
        <w:rFonts w:ascii="Arial" w:hAnsi="Arial" w:hint="default"/>
        <w:color w:val="808080"/>
        <w:sz w:val="16"/>
        <w:szCs w:val="16"/>
      </w:rPr>
    </w:lvl>
    <w:lvl w:ilvl="2" w:tplc="04090005">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cs="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cs="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19" w15:restartNumberingAfterBreak="0">
    <w:nsid w:val="23733BA7"/>
    <w:multiLevelType w:val="multilevel"/>
    <w:tmpl w:val="36885E9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rPr>
    </w:lvl>
    <w:lvl w:ilvl="3">
      <w:start w:val="1"/>
      <w:numFmt w:val="decimal"/>
      <w:pStyle w:val="Heading4"/>
      <w:lvlText w:val="%1.%2.%3.%4"/>
      <w:lvlJc w:val="left"/>
      <w:pPr>
        <w:ind w:left="864" w:hanging="864"/>
      </w:pPr>
      <w:rPr>
        <w:color w:val="auto"/>
      </w:rPr>
    </w:lvl>
    <w:lvl w:ilvl="4">
      <w:start w:val="1"/>
      <w:numFmt w:val="decimal"/>
      <w:pStyle w:val="Heading5"/>
      <w:lvlText w:val="%1.%2.%3.%4.%5"/>
      <w:lvlJc w:val="left"/>
      <w:pPr>
        <w:ind w:left="1008" w:hanging="1008"/>
      </w:pPr>
      <w:rPr>
        <w:color w:val="000000" w:themeColor="text1"/>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30BC610E"/>
    <w:multiLevelType w:val="hybridMultilevel"/>
    <w:tmpl w:val="2438E2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183297"/>
    <w:multiLevelType w:val="hybridMultilevel"/>
    <w:tmpl w:val="0CEC0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546FEE"/>
    <w:multiLevelType w:val="hybridMultilevel"/>
    <w:tmpl w:val="DD468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005E91"/>
    <w:multiLevelType w:val="hybridMultilevel"/>
    <w:tmpl w:val="80328ACC"/>
    <w:lvl w:ilvl="0" w:tplc="2A960702">
      <w:start w:val="1"/>
      <w:numFmt w:val="bullet"/>
      <w:pStyle w:val="BodyBullet"/>
      <w:lvlText w:val="►"/>
      <w:lvlJc w:val="left"/>
      <w:pPr>
        <w:ind w:left="1980" w:hanging="360"/>
      </w:pPr>
      <w:rPr>
        <w:rFonts w:ascii="Arial" w:hAnsi="Arial" w:hint="default"/>
        <w:b w:val="0"/>
        <w:color w:val="FFE600"/>
        <w:sz w:val="12"/>
        <w:szCs w:val="14"/>
        <w:u w:color="808080" w:themeColor="background1" w:themeShade="80"/>
      </w:rPr>
    </w:lvl>
    <w:lvl w:ilvl="1" w:tplc="04090003">
      <w:start w:val="1"/>
      <w:numFmt w:val="bullet"/>
      <w:lvlText w:val="o"/>
      <w:lvlJc w:val="left"/>
      <w:pPr>
        <w:ind w:left="1170" w:hanging="360"/>
      </w:pPr>
      <w:rPr>
        <w:rFonts w:ascii="Courier New" w:hAnsi="Courier New" w:cs="Courier New" w:hint="default"/>
      </w:rPr>
    </w:lvl>
    <w:lvl w:ilvl="2" w:tplc="2FB6E960">
      <w:numFmt w:val="bullet"/>
      <w:lvlText w:val="•"/>
      <w:lvlJc w:val="left"/>
      <w:pPr>
        <w:ind w:left="2160" w:hanging="360"/>
      </w:pPr>
      <w:rPr>
        <w:rFonts w:ascii="EYInterstate Light" w:eastAsia="EYInterstate Light" w:hAnsi="EYInterstate Light" w:cs="EYInterstate Ligh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8B0500"/>
    <w:multiLevelType w:val="hybridMultilevel"/>
    <w:tmpl w:val="1996E908"/>
    <w:lvl w:ilvl="0" w:tplc="92207E34">
      <w:start w:val="1"/>
      <w:numFmt w:val="decimal"/>
      <w:lvlText w:val="%1"/>
      <w:legacy w:legacy="1" w:legacySpace="0" w:legacyIndent="360"/>
      <w:lvlJc w:val="left"/>
      <w:pPr>
        <w:ind w:left="360" w:hanging="360"/>
      </w:pPr>
    </w:lvl>
    <w:lvl w:ilvl="1" w:tplc="3060246E">
      <w:numFmt w:val="decimal"/>
      <w:lvlText w:val=""/>
      <w:lvlJc w:val="left"/>
    </w:lvl>
    <w:lvl w:ilvl="2" w:tplc="DCA44240">
      <w:numFmt w:val="decimal"/>
      <w:lvlText w:val=""/>
      <w:lvlJc w:val="left"/>
    </w:lvl>
    <w:lvl w:ilvl="3" w:tplc="E0363B4A">
      <w:numFmt w:val="decimal"/>
      <w:lvlText w:val=""/>
      <w:lvlJc w:val="left"/>
    </w:lvl>
    <w:lvl w:ilvl="4" w:tplc="FA32FF4C">
      <w:numFmt w:val="decimal"/>
      <w:lvlText w:val=""/>
      <w:lvlJc w:val="left"/>
    </w:lvl>
    <w:lvl w:ilvl="5" w:tplc="C5FCD9BC">
      <w:numFmt w:val="decimal"/>
      <w:lvlText w:val=""/>
      <w:lvlJc w:val="left"/>
    </w:lvl>
    <w:lvl w:ilvl="6" w:tplc="7A2A155C">
      <w:numFmt w:val="decimal"/>
      <w:lvlText w:val=""/>
      <w:lvlJc w:val="left"/>
    </w:lvl>
    <w:lvl w:ilvl="7" w:tplc="BF082974">
      <w:numFmt w:val="decimal"/>
      <w:lvlText w:val=""/>
      <w:lvlJc w:val="left"/>
    </w:lvl>
    <w:lvl w:ilvl="8" w:tplc="AD1C99F4">
      <w:numFmt w:val="decimal"/>
      <w:lvlText w:val=""/>
      <w:lvlJc w:val="left"/>
    </w:lvl>
  </w:abstractNum>
  <w:abstractNum w:abstractNumId="25" w15:restartNumberingAfterBreak="0">
    <w:nsid w:val="48E24109"/>
    <w:multiLevelType w:val="hybridMultilevel"/>
    <w:tmpl w:val="5C743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BD56C1"/>
    <w:multiLevelType w:val="hybridMultilevel"/>
    <w:tmpl w:val="F46C829E"/>
    <w:lvl w:ilvl="0" w:tplc="C0F87B10">
      <w:start w:val="1"/>
      <w:numFmt w:val="bullet"/>
      <w:pStyle w:val="Bullet-TEXT1"/>
      <w:lvlText w:val="•"/>
      <w:lvlJc w:val="left"/>
      <w:pPr>
        <w:tabs>
          <w:tab w:val="num" w:pos="720"/>
        </w:tabs>
        <w:ind w:left="720" w:hanging="36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222237A"/>
    <w:multiLevelType w:val="hybridMultilevel"/>
    <w:tmpl w:val="913664B0"/>
    <w:lvl w:ilvl="0" w:tplc="1202253A">
      <w:start w:val="1"/>
      <w:numFmt w:val="bullet"/>
      <w:pStyle w:val="EYBullet2Last"/>
      <w:lvlText w:val="•"/>
      <w:lvlJc w:val="left"/>
      <w:pPr>
        <w:ind w:left="1008" w:hanging="360"/>
      </w:pPr>
      <w:rPr>
        <w:rFonts w:ascii="EYInterstate" w:hAnsi="EYInterstate" w:hint="default"/>
        <w:color w:val="808080"/>
        <w:w w:val="75"/>
        <w:sz w:val="24"/>
        <w:szCs w:val="24"/>
        <w:u w:color="FFD200"/>
      </w:rPr>
    </w:lvl>
    <w:lvl w:ilvl="1" w:tplc="40090003" w:tentative="1">
      <w:start w:val="1"/>
      <w:numFmt w:val="bullet"/>
      <w:lvlText w:val="o"/>
      <w:lvlJc w:val="left"/>
      <w:pPr>
        <w:ind w:left="1728" w:hanging="360"/>
      </w:pPr>
      <w:rPr>
        <w:rFonts w:ascii="Courier New" w:hAnsi="Courier New" w:cs="Courier New" w:hint="default"/>
      </w:rPr>
    </w:lvl>
    <w:lvl w:ilvl="2" w:tplc="40090005" w:tentative="1">
      <w:start w:val="1"/>
      <w:numFmt w:val="bullet"/>
      <w:lvlText w:val=""/>
      <w:lvlJc w:val="left"/>
      <w:pPr>
        <w:ind w:left="2448" w:hanging="360"/>
      </w:pPr>
      <w:rPr>
        <w:rFonts w:ascii="Wingdings" w:hAnsi="Wingdings" w:hint="default"/>
      </w:rPr>
    </w:lvl>
    <w:lvl w:ilvl="3" w:tplc="40090001" w:tentative="1">
      <w:start w:val="1"/>
      <w:numFmt w:val="bullet"/>
      <w:lvlText w:val=""/>
      <w:lvlJc w:val="left"/>
      <w:pPr>
        <w:ind w:left="3168" w:hanging="360"/>
      </w:pPr>
      <w:rPr>
        <w:rFonts w:ascii="Symbol" w:hAnsi="Symbol" w:hint="default"/>
      </w:rPr>
    </w:lvl>
    <w:lvl w:ilvl="4" w:tplc="40090003" w:tentative="1">
      <w:start w:val="1"/>
      <w:numFmt w:val="bullet"/>
      <w:lvlText w:val="o"/>
      <w:lvlJc w:val="left"/>
      <w:pPr>
        <w:ind w:left="3888" w:hanging="360"/>
      </w:pPr>
      <w:rPr>
        <w:rFonts w:ascii="Courier New" w:hAnsi="Courier New" w:cs="Courier New" w:hint="default"/>
      </w:rPr>
    </w:lvl>
    <w:lvl w:ilvl="5" w:tplc="40090005" w:tentative="1">
      <w:start w:val="1"/>
      <w:numFmt w:val="bullet"/>
      <w:lvlText w:val=""/>
      <w:lvlJc w:val="left"/>
      <w:pPr>
        <w:ind w:left="4608" w:hanging="360"/>
      </w:pPr>
      <w:rPr>
        <w:rFonts w:ascii="Wingdings" w:hAnsi="Wingdings" w:hint="default"/>
      </w:rPr>
    </w:lvl>
    <w:lvl w:ilvl="6" w:tplc="40090001" w:tentative="1">
      <w:start w:val="1"/>
      <w:numFmt w:val="bullet"/>
      <w:lvlText w:val=""/>
      <w:lvlJc w:val="left"/>
      <w:pPr>
        <w:ind w:left="5328" w:hanging="360"/>
      </w:pPr>
      <w:rPr>
        <w:rFonts w:ascii="Symbol" w:hAnsi="Symbol" w:hint="default"/>
      </w:rPr>
    </w:lvl>
    <w:lvl w:ilvl="7" w:tplc="40090003" w:tentative="1">
      <w:start w:val="1"/>
      <w:numFmt w:val="bullet"/>
      <w:lvlText w:val="o"/>
      <w:lvlJc w:val="left"/>
      <w:pPr>
        <w:ind w:left="6048" w:hanging="360"/>
      </w:pPr>
      <w:rPr>
        <w:rFonts w:ascii="Courier New" w:hAnsi="Courier New" w:cs="Courier New" w:hint="default"/>
      </w:rPr>
    </w:lvl>
    <w:lvl w:ilvl="8" w:tplc="40090005" w:tentative="1">
      <w:start w:val="1"/>
      <w:numFmt w:val="bullet"/>
      <w:lvlText w:val=""/>
      <w:lvlJc w:val="left"/>
      <w:pPr>
        <w:ind w:left="6768" w:hanging="360"/>
      </w:pPr>
      <w:rPr>
        <w:rFonts w:ascii="Wingdings" w:hAnsi="Wingdings" w:hint="default"/>
      </w:rPr>
    </w:lvl>
  </w:abstractNum>
  <w:abstractNum w:abstractNumId="28" w15:restartNumberingAfterBreak="0">
    <w:nsid w:val="53E42396"/>
    <w:multiLevelType w:val="hybridMultilevel"/>
    <w:tmpl w:val="C24A3F7C"/>
    <w:lvl w:ilvl="0" w:tplc="B664ADF2">
      <w:start w:val="1"/>
      <w:numFmt w:val="bullet"/>
      <w:pStyle w:val="Bullet-TEXT3"/>
      <w:lvlText w:val="▪"/>
      <w:lvlJc w:val="left"/>
      <w:pPr>
        <w:tabs>
          <w:tab w:val="num" w:pos="1440"/>
        </w:tabs>
        <w:ind w:left="1440" w:hanging="360"/>
      </w:pPr>
      <w:rPr>
        <w:rFonts w:ascii="Times New Roman" w:hAnsi="Times New Roman" w:cs="Times New Roman"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9" w15:restartNumberingAfterBreak="0">
    <w:nsid w:val="572A360C"/>
    <w:multiLevelType w:val="hybridMultilevel"/>
    <w:tmpl w:val="3DA443C0"/>
    <w:lvl w:ilvl="0" w:tplc="1A72EF2C">
      <w:start w:val="1"/>
      <w:numFmt w:val="bullet"/>
      <w:pStyle w:val="Bulletcopy"/>
      <w:lvlText w:val="•"/>
      <w:lvlJc w:val="left"/>
      <w:pPr>
        <w:tabs>
          <w:tab w:val="num" w:pos="170"/>
        </w:tabs>
        <w:ind w:left="170" w:hanging="170"/>
      </w:pPr>
      <w:rPr>
        <w:rFonts w:ascii="EYInterstate" w:hAnsi="EYInterstate" w:hint="default"/>
        <w:color w:val="808080"/>
        <w:sz w:val="18"/>
        <w:szCs w:val="1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85A47F1"/>
    <w:multiLevelType w:val="hybridMultilevel"/>
    <w:tmpl w:val="6AB4046A"/>
    <w:lvl w:ilvl="0" w:tplc="FF7E2278">
      <w:start w:val="1"/>
      <w:numFmt w:val="bullet"/>
      <w:pStyle w:val="TableBULLET"/>
      <w:lvlText w:val=""/>
      <w:lvlJc w:val="left"/>
      <w:pPr>
        <w:tabs>
          <w:tab w:val="num" w:pos="360"/>
        </w:tabs>
        <w:ind w:left="360" w:hanging="360"/>
      </w:pPr>
      <w:rPr>
        <w:rFonts w:ascii="Symbol" w:hAnsi="Symbol" w:hint="default"/>
        <w:color w:val="009FDD"/>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5A65182D"/>
    <w:multiLevelType w:val="hybridMultilevel"/>
    <w:tmpl w:val="FF2CEBA0"/>
    <w:lvl w:ilvl="0" w:tplc="F19483B4">
      <w:start w:val="1"/>
      <w:numFmt w:val="bullet"/>
      <w:pStyle w:val="Bullet-TEXT2"/>
      <w:lvlText w:val="–"/>
      <w:lvlJc w:val="left"/>
      <w:pPr>
        <w:tabs>
          <w:tab w:val="num" w:pos="1080"/>
        </w:tabs>
        <w:ind w:left="1080" w:hanging="36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C724A40"/>
    <w:multiLevelType w:val="multilevel"/>
    <w:tmpl w:val="8842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66109A"/>
    <w:multiLevelType w:val="hybridMultilevel"/>
    <w:tmpl w:val="B9AC9B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98F30D8"/>
    <w:multiLevelType w:val="multilevel"/>
    <w:tmpl w:val="7B6C7702"/>
    <w:name w:val="ParaNumbering"/>
    <w:styleLink w:val="ParaNumbering"/>
    <w:lvl w:ilvl="0">
      <w:start w:val="1"/>
      <w:numFmt w:val="decimal"/>
      <w:lvlRestart w:val="0"/>
      <w:lvlText w:val=""/>
      <w:lvlJc w:val="left"/>
      <w:pPr>
        <w:tabs>
          <w:tab w:val="num" w:pos="0"/>
        </w:tabs>
        <w:ind w:left="0" w:firstLine="0"/>
      </w:pPr>
      <w:rPr>
        <w:b/>
        <w:color w:val="7F7E82"/>
        <w:sz w:val="32"/>
      </w:rPr>
    </w:lvl>
    <w:lvl w:ilvl="1">
      <w:start w:val="1"/>
      <w:numFmt w:val="decimal"/>
      <w:lvlText w:val=""/>
      <w:lvlJc w:val="left"/>
      <w:pPr>
        <w:tabs>
          <w:tab w:val="num" w:pos="0"/>
        </w:tabs>
        <w:ind w:left="0" w:firstLine="0"/>
      </w:pPr>
      <w:rPr>
        <w:rFonts w:hint="default"/>
        <w:b/>
        <w:color w:val="000000"/>
        <w:sz w:val="28"/>
      </w:rPr>
    </w:lvl>
    <w:lvl w:ilvl="2">
      <w:start w:val="1"/>
      <w:numFmt w:val="decimal"/>
      <w:lvlRestart w:val="1"/>
      <w:lvlText w:val=""/>
      <w:lvlJc w:val="left"/>
      <w:pPr>
        <w:tabs>
          <w:tab w:val="num" w:pos="0"/>
        </w:tabs>
        <w:ind w:left="0" w:firstLine="0"/>
      </w:pPr>
      <w:rPr>
        <w:rFonts w:hint="default"/>
        <w:b/>
        <w:color w:val="000000"/>
        <w:sz w:val="24"/>
      </w:rPr>
    </w:lvl>
    <w:lvl w:ilvl="3">
      <w:start w:val="1"/>
      <w:numFmt w:val="decimal"/>
      <w:lvlRestart w:val="1"/>
      <w:lvlText w:val=""/>
      <w:lvlJc w:val="left"/>
      <w:pPr>
        <w:tabs>
          <w:tab w:val="num" w:pos="0"/>
        </w:tabs>
        <w:ind w:left="0" w:firstLine="0"/>
      </w:pPr>
      <w:rPr>
        <w:rFonts w:hint="default"/>
        <w:b/>
        <w:color w:val="000000"/>
        <w:sz w:val="20"/>
      </w:rPr>
    </w:lvl>
    <w:lvl w:ilvl="4">
      <w:start w:val="1"/>
      <w:numFmt w:val="decimal"/>
      <w:lvlRestart w:val="1"/>
      <w:lvlText w:val=""/>
      <w:lvlJc w:val="left"/>
      <w:pPr>
        <w:tabs>
          <w:tab w:val="num" w:pos="0"/>
        </w:tabs>
        <w:ind w:left="0" w:firstLine="0"/>
      </w:pPr>
      <w:rPr>
        <w:rFonts w:hint="default"/>
        <w:b w:val="0"/>
        <w:color w:val="000000"/>
        <w:sz w:val="20"/>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num w:numId="1" w16cid:durableId="859274120">
    <w:abstractNumId w:val="29"/>
  </w:num>
  <w:num w:numId="2" w16cid:durableId="642926559">
    <w:abstractNumId w:val="5"/>
  </w:num>
  <w:num w:numId="3" w16cid:durableId="1124346406">
    <w:abstractNumId w:val="9"/>
  </w:num>
  <w:num w:numId="4" w16cid:durableId="1238905649">
    <w:abstractNumId w:val="6"/>
  </w:num>
  <w:num w:numId="5" w16cid:durableId="235213636">
    <w:abstractNumId w:val="4"/>
  </w:num>
  <w:num w:numId="6" w16cid:durableId="1950354341">
    <w:abstractNumId w:val="8"/>
  </w:num>
  <w:num w:numId="7" w16cid:durableId="1530289416">
    <w:abstractNumId w:val="3"/>
  </w:num>
  <w:num w:numId="8" w16cid:durableId="474761249">
    <w:abstractNumId w:val="2"/>
  </w:num>
  <w:num w:numId="9" w16cid:durableId="1615215443">
    <w:abstractNumId w:val="1"/>
  </w:num>
  <w:num w:numId="10" w16cid:durableId="859077894">
    <w:abstractNumId w:val="0"/>
  </w:num>
  <w:num w:numId="11" w16cid:durableId="979113829">
    <w:abstractNumId w:val="31"/>
  </w:num>
  <w:num w:numId="12" w16cid:durableId="1182205696">
    <w:abstractNumId w:val="28"/>
  </w:num>
  <w:num w:numId="13" w16cid:durableId="1820880983">
    <w:abstractNumId w:val="26"/>
  </w:num>
  <w:num w:numId="14" w16cid:durableId="1988850634">
    <w:abstractNumId w:val="13"/>
  </w:num>
  <w:num w:numId="15" w16cid:durableId="1082219251">
    <w:abstractNumId w:val="14"/>
  </w:num>
  <w:num w:numId="16" w16cid:durableId="953705688">
    <w:abstractNumId w:val="12"/>
  </w:num>
  <w:num w:numId="17" w16cid:durableId="240531703">
    <w:abstractNumId w:val="7"/>
  </w:num>
  <w:num w:numId="18" w16cid:durableId="887496489">
    <w:abstractNumId w:val="10"/>
  </w:num>
  <w:num w:numId="19" w16cid:durableId="572618346">
    <w:abstractNumId w:val="30"/>
  </w:num>
  <w:num w:numId="20" w16cid:durableId="1509247526">
    <w:abstractNumId w:val="18"/>
  </w:num>
  <w:num w:numId="21" w16cid:durableId="2072270534">
    <w:abstractNumId w:val="11"/>
  </w:num>
  <w:num w:numId="22" w16cid:durableId="534539213">
    <w:abstractNumId w:val="16"/>
  </w:num>
  <w:num w:numId="23" w16cid:durableId="1291667779">
    <w:abstractNumId w:val="27"/>
  </w:num>
  <w:num w:numId="24" w16cid:durableId="403995013">
    <w:abstractNumId w:val="15"/>
  </w:num>
  <w:num w:numId="25" w16cid:durableId="1003094226">
    <w:abstractNumId w:val="34"/>
  </w:num>
  <w:num w:numId="26" w16cid:durableId="1895195965">
    <w:abstractNumId w:val="23"/>
  </w:num>
  <w:num w:numId="27" w16cid:durableId="2561185">
    <w:abstractNumId w:val="19"/>
  </w:num>
  <w:num w:numId="28" w16cid:durableId="1255162298">
    <w:abstractNumId w:val="24"/>
  </w:num>
  <w:num w:numId="29" w16cid:durableId="734737847">
    <w:abstractNumId w:val="22"/>
  </w:num>
  <w:num w:numId="30" w16cid:durableId="1115827482">
    <w:abstractNumId w:val="33"/>
  </w:num>
  <w:num w:numId="31" w16cid:durableId="1238051279">
    <w:abstractNumId w:val="17"/>
  </w:num>
  <w:num w:numId="32" w16cid:durableId="905914227">
    <w:abstractNumId w:val="20"/>
  </w:num>
  <w:num w:numId="33" w16cid:durableId="115803311">
    <w:abstractNumId w:val="32"/>
  </w:num>
  <w:num w:numId="34" w16cid:durableId="843474364">
    <w:abstractNumId w:val="21"/>
  </w:num>
  <w:num w:numId="35" w16cid:durableId="98644456">
    <w:abstractNumId w:val="25"/>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riel C Punzalan">
    <w15:presenceInfo w15:providerId="AD" w15:userId="S::Joriel.C.Punzalan@gds.ey.com::4f1a7fd5-e923-4066-9db8-6472dc72ba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0BCB"/>
    <w:rsid w:val="00000094"/>
    <w:rsid w:val="000000C9"/>
    <w:rsid w:val="0000013A"/>
    <w:rsid w:val="0000085E"/>
    <w:rsid w:val="0000121A"/>
    <w:rsid w:val="00001292"/>
    <w:rsid w:val="00001A57"/>
    <w:rsid w:val="00002420"/>
    <w:rsid w:val="0000285A"/>
    <w:rsid w:val="0000298B"/>
    <w:rsid w:val="00002AAC"/>
    <w:rsid w:val="000030D2"/>
    <w:rsid w:val="00003256"/>
    <w:rsid w:val="00003379"/>
    <w:rsid w:val="00003536"/>
    <w:rsid w:val="0000354A"/>
    <w:rsid w:val="0000390C"/>
    <w:rsid w:val="0000412A"/>
    <w:rsid w:val="00004880"/>
    <w:rsid w:val="00004C5F"/>
    <w:rsid w:val="00004CC9"/>
    <w:rsid w:val="00004D78"/>
    <w:rsid w:val="0000524E"/>
    <w:rsid w:val="0000565D"/>
    <w:rsid w:val="00005882"/>
    <w:rsid w:val="0000649B"/>
    <w:rsid w:val="00007500"/>
    <w:rsid w:val="00007AA7"/>
    <w:rsid w:val="00007F41"/>
    <w:rsid w:val="000103BC"/>
    <w:rsid w:val="000105D9"/>
    <w:rsid w:val="000116E0"/>
    <w:rsid w:val="000120C7"/>
    <w:rsid w:val="00012414"/>
    <w:rsid w:val="000127E2"/>
    <w:rsid w:val="00012AFD"/>
    <w:rsid w:val="00013135"/>
    <w:rsid w:val="000132F4"/>
    <w:rsid w:val="00013437"/>
    <w:rsid w:val="00013AE2"/>
    <w:rsid w:val="00013DC2"/>
    <w:rsid w:val="00014278"/>
    <w:rsid w:val="0001438A"/>
    <w:rsid w:val="00014A51"/>
    <w:rsid w:val="00014A95"/>
    <w:rsid w:val="00014F73"/>
    <w:rsid w:val="00014F7A"/>
    <w:rsid w:val="00016DEC"/>
    <w:rsid w:val="00016E81"/>
    <w:rsid w:val="000173FF"/>
    <w:rsid w:val="000174B9"/>
    <w:rsid w:val="00017513"/>
    <w:rsid w:val="000177D6"/>
    <w:rsid w:val="00017DB1"/>
    <w:rsid w:val="00020E0D"/>
    <w:rsid w:val="00021679"/>
    <w:rsid w:val="000217B5"/>
    <w:rsid w:val="0002185B"/>
    <w:rsid w:val="000225C0"/>
    <w:rsid w:val="000225C1"/>
    <w:rsid w:val="00022A6F"/>
    <w:rsid w:val="00022CEC"/>
    <w:rsid w:val="00023EA4"/>
    <w:rsid w:val="0002420E"/>
    <w:rsid w:val="000242E6"/>
    <w:rsid w:val="00024307"/>
    <w:rsid w:val="0002522B"/>
    <w:rsid w:val="00025532"/>
    <w:rsid w:val="000257F1"/>
    <w:rsid w:val="000262BA"/>
    <w:rsid w:val="00026A86"/>
    <w:rsid w:val="00026BD2"/>
    <w:rsid w:val="00026DC7"/>
    <w:rsid w:val="0002717D"/>
    <w:rsid w:val="000272C3"/>
    <w:rsid w:val="00027A11"/>
    <w:rsid w:val="00027E4B"/>
    <w:rsid w:val="00030503"/>
    <w:rsid w:val="00030F5B"/>
    <w:rsid w:val="000314FC"/>
    <w:rsid w:val="00031BCE"/>
    <w:rsid w:val="00031C1B"/>
    <w:rsid w:val="00031F82"/>
    <w:rsid w:val="00032469"/>
    <w:rsid w:val="000326C0"/>
    <w:rsid w:val="0003283A"/>
    <w:rsid w:val="00032B42"/>
    <w:rsid w:val="00032FE4"/>
    <w:rsid w:val="000330D1"/>
    <w:rsid w:val="0003320C"/>
    <w:rsid w:val="00033B45"/>
    <w:rsid w:val="0003442E"/>
    <w:rsid w:val="00034A55"/>
    <w:rsid w:val="00034CA1"/>
    <w:rsid w:val="0003618F"/>
    <w:rsid w:val="00036401"/>
    <w:rsid w:val="000366E4"/>
    <w:rsid w:val="00036949"/>
    <w:rsid w:val="00036E89"/>
    <w:rsid w:val="000374BB"/>
    <w:rsid w:val="000375D2"/>
    <w:rsid w:val="00037A6E"/>
    <w:rsid w:val="00037F52"/>
    <w:rsid w:val="00037F7E"/>
    <w:rsid w:val="00040CCD"/>
    <w:rsid w:val="00040F12"/>
    <w:rsid w:val="0004123E"/>
    <w:rsid w:val="000416F4"/>
    <w:rsid w:val="00041E8E"/>
    <w:rsid w:val="00041EAA"/>
    <w:rsid w:val="00042167"/>
    <w:rsid w:val="0004233C"/>
    <w:rsid w:val="00042C04"/>
    <w:rsid w:val="00043D65"/>
    <w:rsid w:val="00043DFA"/>
    <w:rsid w:val="000447A4"/>
    <w:rsid w:val="00044A4E"/>
    <w:rsid w:val="000459FF"/>
    <w:rsid w:val="0004655F"/>
    <w:rsid w:val="000465F0"/>
    <w:rsid w:val="0004675F"/>
    <w:rsid w:val="00046B39"/>
    <w:rsid w:val="00046D34"/>
    <w:rsid w:val="000503B7"/>
    <w:rsid w:val="00050531"/>
    <w:rsid w:val="0005056D"/>
    <w:rsid w:val="00050588"/>
    <w:rsid w:val="0005072A"/>
    <w:rsid w:val="00050C31"/>
    <w:rsid w:val="00050CEE"/>
    <w:rsid w:val="00050E71"/>
    <w:rsid w:val="00050E8C"/>
    <w:rsid w:val="000513A2"/>
    <w:rsid w:val="00052851"/>
    <w:rsid w:val="00052EDC"/>
    <w:rsid w:val="00052FAB"/>
    <w:rsid w:val="00054813"/>
    <w:rsid w:val="000550F2"/>
    <w:rsid w:val="000559C3"/>
    <w:rsid w:val="00055E46"/>
    <w:rsid w:val="00055E82"/>
    <w:rsid w:val="00056104"/>
    <w:rsid w:val="00056ABA"/>
    <w:rsid w:val="000573DC"/>
    <w:rsid w:val="000575FC"/>
    <w:rsid w:val="000602F8"/>
    <w:rsid w:val="00060818"/>
    <w:rsid w:val="000609B8"/>
    <w:rsid w:val="000610BF"/>
    <w:rsid w:val="00061129"/>
    <w:rsid w:val="0006147F"/>
    <w:rsid w:val="00061527"/>
    <w:rsid w:val="00061E20"/>
    <w:rsid w:val="00062500"/>
    <w:rsid w:val="00063029"/>
    <w:rsid w:val="00063566"/>
    <w:rsid w:val="000642F3"/>
    <w:rsid w:val="000645A9"/>
    <w:rsid w:val="0006488B"/>
    <w:rsid w:val="00064F0D"/>
    <w:rsid w:val="0006572B"/>
    <w:rsid w:val="00065EF8"/>
    <w:rsid w:val="000666CF"/>
    <w:rsid w:val="000671AF"/>
    <w:rsid w:val="000672BA"/>
    <w:rsid w:val="000700F0"/>
    <w:rsid w:val="00070747"/>
    <w:rsid w:val="000709D0"/>
    <w:rsid w:val="0007125D"/>
    <w:rsid w:val="000718A3"/>
    <w:rsid w:val="00071C47"/>
    <w:rsid w:val="00072A7B"/>
    <w:rsid w:val="00072C66"/>
    <w:rsid w:val="00072EE7"/>
    <w:rsid w:val="0007365E"/>
    <w:rsid w:val="00073A82"/>
    <w:rsid w:val="00073C12"/>
    <w:rsid w:val="00073CD3"/>
    <w:rsid w:val="00073FE6"/>
    <w:rsid w:val="0007494E"/>
    <w:rsid w:val="00074C20"/>
    <w:rsid w:val="00075AE0"/>
    <w:rsid w:val="00075BCA"/>
    <w:rsid w:val="00075BFB"/>
    <w:rsid w:val="00076628"/>
    <w:rsid w:val="00076C8E"/>
    <w:rsid w:val="00076D2F"/>
    <w:rsid w:val="00077921"/>
    <w:rsid w:val="00077F4C"/>
    <w:rsid w:val="00077F7F"/>
    <w:rsid w:val="000802F3"/>
    <w:rsid w:val="000803B1"/>
    <w:rsid w:val="0008057D"/>
    <w:rsid w:val="00080895"/>
    <w:rsid w:val="00082701"/>
    <w:rsid w:val="00082BF5"/>
    <w:rsid w:val="000831A6"/>
    <w:rsid w:val="00083257"/>
    <w:rsid w:val="00083740"/>
    <w:rsid w:val="00083941"/>
    <w:rsid w:val="00083B0E"/>
    <w:rsid w:val="00083EE4"/>
    <w:rsid w:val="000840BF"/>
    <w:rsid w:val="00084C2D"/>
    <w:rsid w:val="0008559A"/>
    <w:rsid w:val="0008591C"/>
    <w:rsid w:val="00085AC1"/>
    <w:rsid w:val="00085AF6"/>
    <w:rsid w:val="000867EF"/>
    <w:rsid w:val="0008688E"/>
    <w:rsid w:val="000868DB"/>
    <w:rsid w:val="00086CEB"/>
    <w:rsid w:val="00086FBD"/>
    <w:rsid w:val="0008744F"/>
    <w:rsid w:val="0008764C"/>
    <w:rsid w:val="0008783A"/>
    <w:rsid w:val="00087C37"/>
    <w:rsid w:val="000902B2"/>
    <w:rsid w:val="00090782"/>
    <w:rsid w:val="00090C2A"/>
    <w:rsid w:val="0009140A"/>
    <w:rsid w:val="000914EE"/>
    <w:rsid w:val="000917FA"/>
    <w:rsid w:val="00092268"/>
    <w:rsid w:val="000923C0"/>
    <w:rsid w:val="0009243A"/>
    <w:rsid w:val="00092B73"/>
    <w:rsid w:val="00092C2F"/>
    <w:rsid w:val="00092FDA"/>
    <w:rsid w:val="00092FFB"/>
    <w:rsid w:val="000938B1"/>
    <w:rsid w:val="00093BA4"/>
    <w:rsid w:val="0009443C"/>
    <w:rsid w:val="00094915"/>
    <w:rsid w:val="00094B10"/>
    <w:rsid w:val="00094BDA"/>
    <w:rsid w:val="00095028"/>
    <w:rsid w:val="000952DB"/>
    <w:rsid w:val="0009537B"/>
    <w:rsid w:val="000955B7"/>
    <w:rsid w:val="000955D3"/>
    <w:rsid w:val="000957E4"/>
    <w:rsid w:val="00095E94"/>
    <w:rsid w:val="000962BE"/>
    <w:rsid w:val="00096477"/>
    <w:rsid w:val="0009695E"/>
    <w:rsid w:val="00096A9D"/>
    <w:rsid w:val="00096AFE"/>
    <w:rsid w:val="000973D4"/>
    <w:rsid w:val="000974A0"/>
    <w:rsid w:val="00097506"/>
    <w:rsid w:val="000A0049"/>
    <w:rsid w:val="000A0178"/>
    <w:rsid w:val="000A0529"/>
    <w:rsid w:val="000A0B01"/>
    <w:rsid w:val="000A1233"/>
    <w:rsid w:val="000A1253"/>
    <w:rsid w:val="000A1B38"/>
    <w:rsid w:val="000A1D6B"/>
    <w:rsid w:val="000A1EEC"/>
    <w:rsid w:val="000A1FE7"/>
    <w:rsid w:val="000A2523"/>
    <w:rsid w:val="000A2C8B"/>
    <w:rsid w:val="000A2D0E"/>
    <w:rsid w:val="000A30C8"/>
    <w:rsid w:val="000A38EB"/>
    <w:rsid w:val="000A5291"/>
    <w:rsid w:val="000A57CF"/>
    <w:rsid w:val="000A588A"/>
    <w:rsid w:val="000A5905"/>
    <w:rsid w:val="000A64BC"/>
    <w:rsid w:val="000A6F15"/>
    <w:rsid w:val="000A75C7"/>
    <w:rsid w:val="000A7993"/>
    <w:rsid w:val="000A7DDE"/>
    <w:rsid w:val="000B010C"/>
    <w:rsid w:val="000B030D"/>
    <w:rsid w:val="000B05FD"/>
    <w:rsid w:val="000B0B85"/>
    <w:rsid w:val="000B0BC9"/>
    <w:rsid w:val="000B0C67"/>
    <w:rsid w:val="000B0D37"/>
    <w:rsid w:val="000B0E61"/>
    <w:rsid w:val="000B145F"/>
    <w:rsid w:val="000B1604"/>
    <w:rsid w:val="000B1CD7"/>
    <w:rsid w:val="000B1EA8"/>
    <w:rsid w:val="000B2019"/>
    <w:rsid w:val="000B210F"/>
    <w:rsid w:val="000B25EE"/>
    <w:rsid w:val="000B2666"/>
    <w:rsid w:val="000B2B36"/>
    <w:rsid w:val="000B2C3F"/>
    <w:rsid w:val="000B346D"/>
    <w:rsid w:val="000B3B8A"/>
    <w:rsid w:val="000B3E69"/>
    <w:rsid w:val="000B42F8"/>
    <w:rsid w:val="000B4814"/>
    <w:rsid w:val="000B483F"/>
    <w:rsid w:val="000B4B26"/>
    <w:rsid w:val="000B516F"/>
    <w:rsid w:val="000B5366"/>
    <w:rsid w:val="000B54D9"/>
    <w:rsid w:val="000B5B9E"/>
    <w:rsid w:val="000B5F77"/>
    <w:rsid w:val="000B61F8"/>
    <w:rsid w:val="000B6CCB"/>
    <w:rsid w:val="000B711F"/>
    <w:rsid w:val="000B75A0"/>
    <w:rsid w:val="000B7A23"/>
    <w:rsid w:val="000B7D98"/>
    <w:rsid w:val="000B7EEE"/>
    <w:rsid w:val="000C095E"/>
    <w:rsid w:val="000C1A4F"/>
    <w:rsid w:val="000C1E57"/>
    <w:rsid w:val="000C2264"/>
    <w:rsid w:val="000C2984"/>
    <w:rsid w:val="000C2BF9"/>
    <w:rsid w:val="000C3369"/>
    <w:rsid w:val="000C3A2D"/>
    <w:rsid w:val="000C40AD"/>
    <w:rsid w:val="000C43F2"/>
    <w:rsid w:val="000C4B0B"/>
    <w:rsid w:val="000C588D"/>
    <w:rsid w:val="000C61AB"/>
    <w:rsid w:val="000C6834"/>
    <w:rsid w:val="000C709D"/>
    <w:rsid w:val="000C7161"/>
    <w:rsid w:val="000C726D"/>
    <w:rsid w:val="000D0109"/>
    <w:rsid w:val="000D01BA"/>
    <w:rsid w:val="000D0239"/>
    <w:rsid w:val="000D0731"/>
    <w:rsid w:val="000D084B"/>
    <w:rsid w:val="000D16C5"/>
    <w:rsid w:val="000D1949"/>
    <w:rsid w:val="000D1CA2"/>
    <w:rsid w:val="000D1D88"/>
    <w:rsid w:val="000D20BC"/>
    <w:rsid w:val="000D251D"/>
    <w:rsid w:val="000D2BF9"/>
    <w:rsid w:val="000D347F"/>
    <w:rsid w:val="000D3B1B"/>
    <w:rsid w:val="000D3D8D"/>
    <w:rsid w:val="000D3E40"/>
    <w:rsid w:val="000D3ECF"/>
    <w:rsid w:val="000D4810"/>
    <w:rsid w:val="000D4D6C"/>
    <w:rsid w:val="000D50A6"/>
    <w:rsid w:val="000D55BF"/>
    <w:rsid w:val="000D5736"/>
    <w:rsid w:val="000D57E1"/>
    <w:rsid w:val="000D58A3"/>
    <w:rsid w:val="000D6909"/>
    <w:rsid w:val="000D6A94"/>
    <w:rsid w:val="000D6DA7"/>
    <w:rsid w:val="000D703B"/>
    <w:rsid w:val="000D75FE"/>
    <w:rsid w:val="000E0913"/>
    <w:rsid w:val="000E0D09"/>
    <w:rsid w:val="000E120C"/>
    <w:rsid w:val="000E1342"/>
    <w:rsid w:val="000E1695"/>
    <w:rsid w:val="000E1742"/>
    <w:rsid w:val="000E2894"/>
    <w:rsid w:val="000E2AA0"/>
    <w:rsid w:val="000E30D2"/>
    <w:rsid w:val="000E3C05"/>
    <w:rsid w:val="000E40FD"/>
    <w:rsid w:val="000E4273"/>
    <w:rsid w:val="000E482E"/>
    <w:rsid w:val="000E4C24"/>
    <w:rsid w:val="000E5B33"/>
    <w:rsid w:val="000E5D6D"/>
    <w:rsid w:val="000E6322"/>
    <w:rsid w:val="000E6750"/>
    <w:rsid w:val="000E6E91"/>
    <w:rsid w:val="000E7197"/>
    <w:rsid w:val="000E7424"/>
    <w:rsid w:val="000E7575"/>
    <w:rsid w:val="000E7B8C"/>
    <w:rsid w:val="000E7BAA"/>
    <w:rsid w:val="000E7D7C"/>
    <w:rsid w:val="000E7EF4"/>
    <w:rsid w:val="000F0446"/>
    <w:rsid w:val="000F0BDE"/>
    <w:rsid w:val="000F0CE2"/>
    <w:rsid w:val="000F1805"/>
    <w:rsid w:val="000F1B2A"/>
    <w:rsid w:val="000F1D57"/>
    <w:rsid w:val="000F1DEC"/>
    <w:rsid w:val="000F1F75"/>
    <w:rsid w:val="000F27BD"/>
    <w:rsid w:val="000F2819"/>
    <w:rsid w:val="000F29DD"/>
    <w:rsid w:val="000F2DB5"/>
    <w:rsid w:val="000F31AF"/>
    <w:rsid w:val="000F374C"/>
    <w:rsid w:val="000F3C39"/>
    <w:rsid w:val="000F3DEF"/>
    <w:rsid w:val="000F488F"/>
    <w:rsid w:val="000F4BA5"/>
    <w:rsid w:val="000F4FE9"/>
    <w:rsid w:val="000F5573"/>
    <w:rsid w:val="000F6396"/>
    <w:rsid w:val="000F66DB"/>
    <w:rsid w:val="000F7325"/>
    <w:rsid w:val="00100125"/>
    <w:rsid w:val="001002FE"/>
    <w:rsid w:val="00100D7F"/>
    <w:rsid w:val="00100FFB"/>
    <w:rsid w:val="00101A42"/>
    <w:rsid w:val="00102360"/>
    <w:rsid w:val="0010245E"/>
    <w:rsid w:val="001025B3"/>
    <w:rsid w:val="00102B45"/>
    <w:rsid w:val="00102B5E"/>
    <w:rsid w:val="00102F2A"/>
    <w:rsid w:val="00103224"/>
    <w:rsid w:val="0010430D"/>
    <w:rsid w:val="00104B0B"/>
    <w:rsid w:val="00104E1F"/>
    <w:rsid w:val="00104F29"/>
    <w:rsid w:val="00104FEC"/>
    <w:rsid w:val="001054BA"/>
    <w:rsid w:val="00105EA2"/>
    <w:rsid w:val="00105F8D"/>
    <w:rsid w:val="00106561"/>
    <w:rsid w:val="00107685"/>
    <w:rsid w:val="001076C9"/>
    <w:rsid w:val="001100BC"/>
    <w:rsid w:val="00110A20"/>
    <w:rsid w:val="00110FD2"/>
    <w:rsid w:val="0011132B"/>
    <w:rsid w:val="00112915"/>
    <w:rsid w:val="00112E6E"/>
    <w:rsid w:val="00112F29"/>
    <w:rsid w:val="001137E7"/>
    <w:rsid w:val="00113915"/>
    <w:rsid w:val="00113939"/>
    <w:rsid w:val="00113D8B"/>
    <w:rsid w:val="00114381"/>
    <w:rsid w:val="00114840"/>
    <w:rsid w:val="001148DF"/>
    <w:rsid w:val="001149A9"/>
    <w:rsid w:val="00114CAF"/>
    <w:rsid w:val="00114D22"/>
    <w:rsid w:val="00114FCF"/>
    <w:rsid w:val="001159F5"/>
    <w:rsid w:val="00115C77"/>
    <w:rsid w:val="001162D2"/>
    <w:rsid w:val="001165D3"/>
    <w:rsid w:val="001169EB"/>
    <w:rsid w:val="001174EA"/>
    <w:rsid w:val="00120DDC"/>
    <w:rsid w:val="00120EFF"/>
    <w:rsid w:val="001216A2"/>
    <w:rsid w:val="00121E8A"/>
    <w:rsid w:val="0012290A"/>
    <w:rsid w:val="001233C9"/>
    <w:rsid w:val="00123522"/>
    <w:rsid w:val="00123B4E"/>
    <w:rsid w:val="00123E9C"/>
    <w:rsid w:val="00124063"/>
    <w:rsid w:val="001241D2"/>
    <w:rsid w:val="00124584"/>
    <w:rsid w:val="001248C7"/>
    <w:rsid w:val="00124E3E"/>
    <w:rsid w:val="00125635"/>
    <w:rsid w:val="00125B8A"/>
    <w:rsid w:val="00126378"/>
    <w:rsid w:val="001268B5"/>
    <w:rsid w:val="001268B9"/>
    <w:rsid w:val="0012698B"/>
    <w:rsid w:val="00126A37"/>
    <w:rsid w:val="00127157"/>
    <w:rsid w:val="001271D7"/>
    <w:rsid w:val="00127530"/>
    <w:rsid w:val="00127645"/>
    <w:rsid w:val="00127713"/>
    <w:rsid w:val="0012779E"/>
    <w:rsid w:val="00127A75"/>
    <w:rsid w:val="00127FAB"/>
    <w:rsid w:val="00127FE4"/>
    <w:rsid w:val="001304AF"/>
    <w:rsid w:val="001307B5"/>
    <w:rsid w:val="0013230D"/>
    <w:rsid w:val="00132353"/>
    <w:rsid w:val="001325B7"/>
    <w:rsid w:val="001325F6"/>
    <w:rsid w:val="00132B0D"/>
    <w:rsid w:val="00132B2B"/>
    <w:rsid w:val="001342D2"/>
    <w:rsid w:val="00134B5B"/>
    <w:rsid w:val="00135050"/>
    <w:rsid w:val="001353CC"/>
    <w:rsid w:val="001354EF"/>
    <w:rsid w:val="00135E41"/>
    <w:rsid w:val="00135FA1"/>
    <w:rsid w:val="0013685F"/>
    <w:rsid w:val="00136970"/>
    <w:rsid w:val="00137508"/>
    <w:rsid w:val="0013779B"/>
    <w:rsid w:val="00137830"/>
    <w:rsid w:val="00137F8D"/>
    <w:rsid w:val="001402FA"/>
    <w:rsid w:val="00140310"/>
    <w:rsid w:val="0014085F"/>
    <w:rsid w:val="001408D9"/>
    <w:rsid w:val="00141199"/>
    <w:rsid w:val="00141846"/>
    <w:rsid w:val="0014290D"/>
    <w:rsid w:val="00142E34"/>
    <w:rsid w:val="00142E7C"/>
    <w:rsid w:val="0014305A"/>
    <w:rsid w:val="0014327F"/>
    <w:rsid w:val="0014346F"/>
    <w:rsid w:val="00143955"/>
    <w:rsid w:val="00143CE5"/>
    <w:rsid w:val="00143D09"/>
    <w:rsid w:val="00144A40"/>
    <w:rsid w:val="00144B70"/>
    <w:rsid w:val="00144BCC"/>
    <w:rsid w:val="001451B4"/>
    <w:rsid w:val="00145AD2"/>
    <w:rsid w:val="00146DC3"/>
    <w:rsid w:val="00146E59"/>
    <w:rsid w:val="00146F5A"/>
    <w:rsid w:val="00147407"/>
    <w:rsid w:val="00147D17"/>
    <w:rsid w:val="00147EB6"/>
    <w:rsid w:val="00150645"/>
    <w:rsid w:val="00150831"/>
    <w:rsid w:val="00150A88"/>
    <w:rsid w:val="00151005"/>
    <w:rsid w:val="001511DA"/>
    <w:rsid w:val="00151731"/>
    <w:rsid w:val="00151C5D"/>
    <w:rsid w:val="00151D0B"/>
    <w:rsid w:val="00151E10"/>
    <w:rsid w:val="001521F1"/>
    <w:rsid w:val="00152496"/>
    <w:rsid w:val="0015257C"/>
    <w:rsid w:val="00152E27"/>
    <w:rsid w:val="001535B9"/>
    <w:rsid w:val="001535C5"/>
    <w:rsid w:val="00153686"/>
    <w:rsid w:val="001536FC"/>
    <w:rsid w:val="001544CB"/>
    <w:rsid w:val="001545A7"/>
    <w:rsid w:val="001546AC"/>
    <w:rsid w:val="00154731"/>
    <w:rsid w:val="001549F2"/>
    <w:rsid w:val="00154D6E"/>
    <w:rsid w:val="001550FC"/>
    <w:rsid w:val="001560BA"/>
    <w:rsid w:val="00156DA3"/>
    <w:rsid w:val="00156F71"/>
    <w:rsid w:val="00157158"/>
    <w:rsid w:val="001572D0"/>
    <w:rsid w:val="00157E43"/>
    <w:rsid w:val="00157F3D"/>
    <w:rsid w:val="00160342"/>
    <w:rsid w:val="00160EFC"/>
    <w:rsid w:val="001611C6"/>
    <w:rsid w:val="001614C7"/>
    <w:rsid w:val="00161A45"/>
    <w:rsid w:val="00161FEE"/>
    <w:rsid w:val="00162FC2"/>
    <w:rsid w:val="00163791"/>
    <w:rsid w:val="00163D1A"/>
    <w:rsid w:val="00163F09"/>
    <w:rsid w:val="001640D9"/>
    <w:rsid w:val="001642F8"/>
    <w:rsid w:val="00164CEA"/>
    <w:rsid w:val="00165130"/>
    <w:rsid w:val="00165613"/>
    <w:rsid w:val="00165B0B"/>
    <w:rsid w:val="0016632F"/>
    <w:rsid w:val="00166C77"/>
    <w:rsid w:val="00167275"/>
    <w:rsid w:val="0016736E"/>
    <w:rsid w:val="001674AB"/>
    <w:rsid w:val="0016784D"/>
    <w:rsid w:val="00167B7F"/>
    <w:rsid w:val="001704C4"/>
    <w:rsid w:val="00170574"/>
    <w:rsid w:val="001706B0"/>
    <w:rsid w:val="00170923"/>
    <w:rsid w:val="00170DBC"/>
    <w:rsid w:val="00170EC7"/>
    <w:rsid w:val="00171264"/>
    <w:rsid w:val="001717E9"/>
    <w:rsid w:val="00171C0E"/>
    <w:rsid w:val="00172068"/>
    <w:rsid w:val="00172181"/>
    <w:rsid w:val="001724A1"/>
    <w:rsid w:val="001729B5"/>
    <w:rsid w:val="00172D06"/>
    <w:rsid w:val="00172DB4"/>
    <w:rsid w:val="00173DF0"/>
    <w:rsid w:val="00173F68"/>
    <w:rsid w:val="001742AB"/>
    <w:rsid w:val="00174DD8"/>
    <w:rsid w:val="0017516C"/>
    <w:rsid w:val="00175BD8"/>
    <w:rsid w:val="0017609F"/>
    <w:rsid w:val="00176EA7"/>
    <w:rsid w:val="0018083C"/>
    <w:rsid w:val="00180AC6"/>
    <w:rsid w:val="00180AF4"/>
    <w:rsid w:val="00180D78"/>
    <w:rsid w:val="00180DD0"/>
    <w:rsid w:val="00180FE3"/>
    <w:rsid w:val="0018105A"/>
    <w:rsid w:val="0018156D"/>
    <w:rsid w:val="0018166E"/>
    <w:rsid w:val="00181D1D"/>
    <w:rsid w:val="00181E8F"/>
    <w:rsid w:val="00182450"/>
    <w:rsid w:val="00182976"/>
    <w:rsid w:val="00183520"/>
    <w:rsid w:val="00183DE8"/>
    <w:rsid w:val="00183E84"/>
    <w:rsid w:val="001840D3"/>
    <w:rsid w:val="00184571"/>
    <w:rsid w:val="00185BDA"/>
    <w:rsid w:val="00186597"/>
    <w:rsid w:val="00186F8A"/>
    <w:rsid w:val="001874F7"/>
    <w:rsid w:val="001877DB"/>
    <w:rsid w:val="00187933"/>
    <w:rsid w:val="00187D1B"/>
    <w:rsid w:val="00190151"/>
    <w:rsid w:val="0019053E"/>
    <w:rsid w:val="001912CF"/>
    <w:rsid w:val="001917CD"/>
    <w:rsid w:val="00191A8E"/>
    <w:rsid w:val="00192675"/>
    <w:rsid w:val="001927C5"/>
    <w:rsid w:val="00192AA6"/>
    <w:rsid w:val="00192D56"/>
    <w:rsid w:val="001930AE"/>
    <w:rsid w:val="001937DA"/>
    <w:rsid w:val="001937E5"/>
    <w:rsid w:val="00193B8B"/>
    <w:rsid w:val="00194E1F"/>
    <w:rsid w:val="00195563"/>
    <w:rsid w:val="001959B0"/>
    <w:rsid w:val="001959DE"/>
    <w:rsid w:val="00195BB6"/>
    <w:rsid w:val="00195C12"/>
    <w:rsid w:val="00196169"/>
    <w:rsid w:val="001963CA"/>
    <w:rsid w:val="00196540"/>
    <w:rsid w:val="0019668C"/>
    <w:rsid w:val="00196BBD"/>
    <w:rsid w:val="00197D06"/>
    <w:rsid w:val="001A069D"/>
    <w:rsid w:val="001A08B2"/>
    <w:rsid w:val="001A0CD4"/>
    <w:rsid w:val="001A1879"/>
    <w:rsid w:val="001A1A7E"/>
    <w:rsid w:val="001A1D95"/>
    <w:rsid w:val="001A209C"/>
    <w:rsid w:val="001A22E1"/>
    <w:rsid w:val="001A2641"/>
    <w:rsid w:val="001A3424"/>
    <w:rsid w:val="001A35B1"/>
    <w:rsid w:val="001A3788"/>
    <w:rsid w:val="001A3BE3"/>
    <w:rsid w:val="001A407D"/>
    <w:rsid w:val="001A41A0"/>
    <w:rsid w:val="001A4413"/>
    <w:rsid w:val="001A4618"/>
    <w:rsid w:val="001A4B17"/>
    <w:rsid w:val="001A51E1"/>
    <w:rsid w:val="001A55A8"/>
    <w:rsid w:val="001A5661"/>
    <w:rsid w:val="001A58E6"/>
    <w:rsid w:val="001A5B09"/>
    <w:rsid w:val="001A5B18"/>
    <w:rsid w:val="001A6687"/>
    <w:rsid w:val="001A6EA4"/>
    <w:rsid w:val="001A7097"/>
    <w:rsid w:val="001A73D9"/>
    <w:rsid w:val="001A7409"/>
    <w:rsid w:val="001A7680"/>
    <w:rsid w:val="001B06B5"/>
    <w:rsid w:val="001B07DC"/>
    <w:rsid w:val="001B0913"/>
    <w:rsid w:val="001B12C9"/>
    <w:rsid w:val="001B14A5"/>
    <w:rsid w:val="001B1BA4"/>
    <w:rsid w:val="001B1CD8"/>
    <w:rsid w:val="001B2569"/>
    <w:rsid w:val="001B286C"/>
    <w:rsid w:val="001B2882"/>
    <w:rsid w:val="001B310B"/>
    <w:rsid w:val="001B32CE"/>
    <w:rsid w:val="001B3465"/>
    <w:rsid w:val="001B3B23"/>
    <w:rsid w:val="001B469A"/>
    <w:rsid w:val="001B4CCC"/>
    <w:rsid w:val="001B5197"/>
    <w:rsid w:val="001B5B53"/>
    <w:rsid w:val="001B6A9C"/>
    <w:rsid w:val="001B6EE3"/>
    <w:rsid w:val="001B7320"/>
    <w:rsid w:val="001B7AEB"/>
    <w:rsid w:val="001C01DA"/>
    <w:rsid w:val="001C0309"/>
    <w:rsid w:val="001C0AB5"/>
    <w:rsid w:val="001C0C7F"/>
    <w:rsid w:val="001C0CD0"/>
    <w:rsid w:val="001C0DA6"/>
    <w:rsid w:val="001C1001"/>
    <w:rsid w:val="001C11B6"/>
    <w:rsid w:val="001C1611"/>
    <w:rsid w:val="001C1717"/>
    <w:rsid w:val="001C18E3"/>
    <w:rsid w:val="001C196E"/>
    <w:rsid w:val="001C1BEA"/>
    <w:rsid w:val="001C28F7"/>
    <w:rsid w:val="001C2952"/>
    <w:rsid w:val="001C2D4A"/>
    <w:rsid w:val="001C2EA3"/>
    <w:rsid w:val="001C2ECF"/>
    <w:rsid w:val="001C31D8"/>
    <w:rsid w:val="001C3520"/>
    <w:rsid w:val="001C3DBC"/>
    <w:rsid w:val="001C4DAD"/>
    <w:rsid w:val="001C58D9"/>
    <w:rsid w:val="001C5A08"/>
    <w:rsid w:val="001C5F21"/>
    <w:rsid w:val="001C6238"/>
    <w:rsid w:val="001C6A03"/>
    <w:rsid w:val="001C752C"/>
    <w:rsid w:val="001C761B"/>
    <w:rsid w:val="001C7AC5"/>
    <w:rsid w:val="001C7F77"/>
    <w:rsid w:val="001D02EB"/>
    <w:rsid w:val="001D1D2E"/>
    <w:rsid w:val="001D1FBB"/>
    <w:rsid w:val="001D205A"/>
    <w:rsid w:val="001D2368"/>
    <w:rsid w:val="001D2BF8"/>
    <w:rsid w:val="001D2EE5"/>
    <w:rsid w:val="001D2F0C"/>
    <w:rsid w:val="001D305F"/>
    <w:rsid w:val="001D335B"/>
    <w:rsid w:val="001D37DB"/>
    <w:rsid w:val="001D3E33"/>
    <w:rsid w:val="001D4528"/>
    <w:rsid w:val="001D56B8"/>
    <w:rsid w:val="001D572C"/>
    <w:rsid w:val="001D585F"/>
    <w:rsid w:val="001D5A2E"/>
    <w:rsid w:val="001D5AEC"/>
    <w:rsid w:val="001D5CBE"/>
    <w:rsid w:val="001D61CF"/>
    <w:rsid w:val="001D7DE5"/>
    <w:rsid w:val="001E0A91"/>
    <w:rsid w:val="001E0E93"/>
    <w:rsid w:val="001E137D"/>
    <w:rsid w:val="001E1B9F"/>
    <w:rsid w:val="001E20D6"/>
    <w:rsid w:val="001E2390"/>
    <w:rsid w:val="001E26E2"/>
    <w:rsid w:val="001E29CA"/>
    <w:rsid w:val="001E3336"/>
    <w:rsid w:val="001E3947"/>
    <w:rsid w:val="001E3AEA"/>
    <w:rsid w:val="001E3C30"/>
    <w:rsid w:val="001E40EC"/>
    <w:rsid w:val="001E47C5"/>
    <w:rsid w:val="001E5C2F"/>
    <w:rsid w:val="001E5EB9"/>
    <w:rsid w:val="001E6D4B"/>
    <w:rsid w:val="001E6D6D"/>
    <w:rsid w:val="001E6EC8"/>
    <w:rsid w:val="001E7C81"/>
    <w:rsid w:val="001F06B7"/>
    <w:rsid w:val="001F2882"/>
    <w:rsid w:val="001F2C48"/>
    <w:rsid w:val="001F2FF2"/>
    <w:rsid w:val="001F338F"/>
    <w:rsid w:val="001F33E5"/>
    <w:rsid w:val="001F3BA7"/>
    <w:rsid w:val="001F410B"/>
    <w:rsid w:val="001F41CE"/>
    <w:rsid w:val="001F421E"/>
    <w:rsid w:val="001F4307"/>
    <w:rsid w:val="001F43C8"/>
    <w:rsid w:val="001F481E"/>
    <w:rsid w:val="001F4AD6"/>
    <w:rsid w:val="001F4C19"/>
    <w:rsid w:val="001F5283"/>
    <w:rsid w:val="001F571F"/>
    <w:rsid w:val="001F5BAD"/>
    <w:rsid w:val="001F6CAA"/>
    <w:rsid w:val="001F6F11"/>
    <w:rsid w:val="001F70FB"/>
    <w:rsid w:val="001F7619"/>
    <w:rsid w:val="001F7EA4"/>
    <w:rsid w:val="00200205"/>
    <w:rsid w:val="00200393"/>
    <w:rsid w:val="00200C90"/>
    <w:rsid w:val="00200CF3"/>
    <w:rsid w:val="00200E88"/>
    <w:rsid w:val="0020105C"/>
    <w:rsid w:val="00201694"/>
    <w:rsid w:val="00202455"/>
    <w:rsid w:val="00202486"/>
    <w:rsid w:val="00202C56"/>
    <w:rsid w:val="002040E8"/>
    <w:rsid w:val="00204301"/>
    <w:rsid w:val="002049EF"/>
    <w:rsid w:val="00204CE1"/>
    <w:rsid w:val="00204D70"/>
    <w:rsid w:val="00205205"/>
    <w:rsid w:val="00205910"/>
    <w:rsid w:val="00206982"/>
    <w:rsid w:val="002071AA"/>
    <w:rsid w:val="00207953"/>
    <w:rsid w:val="002079B6"/>
    <w:rsid w:val="00207BFF"/>
    <w:rsid w:val="00207ECD"/>
    <w:rsid w:val="0021013D"/>
    <w:rsid w:val="00210683"/>
    <w:rsid w:val="00210A59"/>
    <w:rsid w:val="00210C49"/>
    <w:rsid w:val="00211497"/>
    <w:rsid w:val="0021170D"/>
    <w:rsid w:val="00211791"/>
    <w:rsid w:val="00212A83"/>
    <w:rsid w:val="00212ABF"/>
    <w:rsid w:val="00212BC0"/>
    <w:rsid w:val="002136B4"/>
    <w:rsid w:val="00213F68"/>
    <w:rsid w:val="002148FC"/>
    <w:rsid w:val="00214D97"/>
    <w:rsid w:val="00215960"/>
    <w:rsid w:val="00216C15"/>
    <w:rsid w:val="00216F6F"/>
    <w:rsid w:val="0021700D"/>
    <w:rsid w:val="00220121"/>
    <w:rsid w:val="002201C0"/>
    <w:rsid w:val="00220324"/>
    <w:rsid w:val="0022049F"/>
    <w:rsid w:val="00220A03"/>
    <w:rsid w:val="00220D20"/>
    <w:rsid w:val="00221302"/>
    <w:rsid w:val="0022251B"/>
    <w:rsid w:val="00222549"/>
    <w:rsid w:val="0022292C"/>
    <w:rsid w:val="00222A7A"/>
    <w:rsid w:val="00223FC6"/>
    <w:rsid w:val="002242E6"/>
    <w:rsid w:val="002244E2"/>
    <w:rsid w:val="00224DA3"/>
    <w:rsid w:val="00224F21"/>
    <w:rsid w:val="00226852"/>
    <w:rsid w:val="00226C96"/>
    <w:rsid w:val="002300B2"/>
    <w:rsid w:val="002302FE"/>
    <w:rsid w:val="0023042D"/>
    <w:rsid w:val="0023061A"/>
    <w:rsid w:val="0023095B"/>
    <w:rsid w:val="00230E1D"/>
    <w:rsid w:val="00230ED0"/>
    <w:rsid w:val="00231E05"/>
    <w:rsid w:val="00231E8C"/>
    <w:rsid w:val="002320F2"/>
    <w:rsid w:val="00232233"/>
    <w:rsid w:val="002326F5"/>
    <w:rsid w:val="00232757"/>
    <w:rsid w:val="00232B26"/>
    <w:rsid w:val="00232C27"/>
    <w:rsid w:val="00233693"/>
    <w:rsid w:val="002337D9"/>
    <w:rsid w:val="0023396C"/>
    <w:rsid w:val="00233C73"/>
    <w:rsid w:val="00233D2F"/>
    <w:rsid w:val="00233DED"/>
    <w:rsid w:val="00233E91"/>
    <w:rsid w:val="00233FBB"/>
    <w:rsid w:val="00234BE2"/>
    <w:rsid w:val="00234C90"/>
    <w:rsid w:val="00234E51"/>
    <w:rsid w:val="00235054"/>
    <w:rsid w:val="002355D7"/>
    <w:rsid w:val="00236CA6"/>
    <w:rsid w:val="00236E40"/>
    <w:rsid w:val="00237191"/>
    <w:rsid w:val="00237260"/>
    <w:rsid w:val="002375F3"/>
    <w:rsid w:val="0023791B"/>
    <w:rsid w:val="00237BAC"/>
    <w:rsid w:val="00237C10"/>
    <w:rsid w:val="00237CFB"/>
    <w:rsid w:val="00237D91"/>
    <w:rsid w:val="00237FF3"/>
    <w:rsid w:val="00240E2B"/>
    <w:rsid w:val="00241038"/>
    <w:rsid w:val="002413B8"/>
    <w:rsid w:val="00242295"/>
    <w:rsid w:val="002428A6"/>
    <w:rsid w:val="002436D3"/>
    <w:rsid w:val="0024382E"/>
    <w:rsid w:val="00244004"/>
    <w:rsid w:val="002449CA"/>
    <w:rsid w:val="00244EDA"/>
    <w:rsid w:val="0024504B"/>
    <w:rsid w:val="002453BC"/>
    <w:rsid w:val="0024578B"/>
    <w:rsid w:val="00245A4A"/>
    <w:rsid w:val="00245FC6"/>
    <w:rsid w:val="00246062"/>
    <w:rsid w:val="002469C1"/>
    <w:rsid w:val="002474A8"/>
    <w:rsid w:val="0024777A"/>
    <w:rsid w:val="00247CC1"/>
    <w:rsid w:val="00247FB8"/>
    <w:rsid w:val="00250035"/>
    <w:rsid w:val="00250232"/>
    <w:rsid w:val="0025091F"/>
    <w:rsid w:val="00250ECA"/>
    <w:rsid w:val="00250FE7"/>
    <w:rsid w:val="002512BD"/>
    <w:rsid w:val="0025139E"/>
    <w:rsid w:val="002514B1"/>
    <w:rsid w:val="00251E2F"/>
    <w:rsid w:val="0025225E"/>
    <w:rsid w:val="0025236C"/>
    <w:rsid w:val="00252D9C"/>
    <w:rsid w:val="00252FBE"/>
    <w:rsid w:val="00253CBC"/>
    <w:rsid w:val="002543B9"/>
    <w:rsid w:val="002547AE"/>
    <w:rsid w:val="002547DB"/>
    <w:rsid w:val="00254DC4"/>
    <w:rsid w:val="002550C8"/>
    <w:rsid w:val="002551A4"/>
    <w:rsid w:val="002551E7"/>
    <w:rsid w:val="002552F0"/>
    <w:rsid w:val="00255D61"/>
    <w:rsid w:val="00255EE0"/>
    <w:rsid w:val="00255F04"/>
    <w:rsid w:val="002563B2"/>
    <w:rsid w:val="002564AE"/>
    <w:rsid w:val="00256C69"/>
    <w:rsid w:val="00257402"/>
    <w:rsid w:val="00257CA2"/>
    <w:rsid w:val="00257D4B"/>
    <w:rsid w:val="00260634"/>
    <w:rsid w:val="002608FA"/>
    <w:rsid w:val="00261047"/>
    <w:rsid w:val="002610BC"/>
    <w:rsid w:val="002615EB"/>
    <w:rsid w:val="00261D75"/>
    <w:rsid w:val="00261E2C"/>
    <w:rsid w:val="002626F6"/>
    <w:rsid w:val="0026273D"/>
    <w:rsid w:val="00262DD2"/>
    <w:rsid w:val="002633A4"/>
    <w:rsid w:val="002639D1"/>
    <w:rsid w:val="00263C27"/>
    <w:rsid w:val="00263FC8"/>
    <w:rsid w:val="002640FD"/>
    <w:rsid w:val="00264BAB"/>
    <w:rsid w:val="00264BB1"/>
    <w:rsid w:val="00264CFE"/>
    <w:rsid w:val="00265D84"/>
    <w:rsid w:val="002662FF"/>
    <w:rsid w:val="00266D77"/>
    <w:rsid w:val="00266DA3"/>
    <w:rsid w:val="0026714E"/>
    <w:rsid w:val="00267ECA"/>
    <w:rsid w:val="002701C2"/>
    <w:rsid w:val="002701CF"/>
    <w:rsid w:val="0027088F"/>
    <w:rsid w:val="00270C54"/>
    <w:rsid w:val="00270E4F"/>
    <w:rsid w:val="002711E8"/>
    <w:rsid w:val="002717E6"/>
    <w:rsid w:val="0027184E"/>
    <w:rsid w:val="00271E3C"/>
    <w:rsid w:val="00272A6E"/>
    <w:rsid w:val="002732DA"/>
    <w:rsid w:val="00273525"/>
    <w:rsid w:val="002735BC"/>
    <w:rsid w:val="00273D81"/>
    <w:rsid w:val="00273FD3"/>
    <w:rsid w:val="002741AF"/>
    <w:rsid w:val="002742B9"/>
    <w:rsid w:val="00274536"/>
    <w:rsid w:val="0027469F"/>
    <w:rsid w:val="00274969"/>
    <w:rsid w:val="00274B59"/>
    <w:rsid w:val="002759E1"/>
    <w:rsid w:val="002759FF"/>
    <w:rsid w:val="00275A71"/>
    <w:rsid w:val="00275C09"/>
    <w:rsid w:val="00275C12"/>
    <w:rsid w:val="002762BB"/>
    <w:rsid w:val="002764AD"/>
    <w:rsid w:val="00276C35"/>
    <w:rsid w:val="00277335"/>
    <w:rsid w:val="0027760D"/>
    <w:rsid w:val="00277638"/>
    <w:rsid w:val="00277A23"/>
    <w:rsid w:val="00277E5A"/>
    <w:rsid w:val="00277E99"/>
    <w:rsid w:val="00280D68"/>
    <w:rsid w:val="00280DE4"/>
    <w:rsid w:val="00281265"/>
    <w:rsid w:val="002816FB"/>
    <w:rsid w:val="00281D49"/>
    <w:rsid w:val="00282211"/>
    <w:rsid w:val="002825DC"/>
    <w:rsid w:val="00282B73"/>
    <w:rsid w:val="00282D86"/>
    <w:rsid w:val="002837E1"/>
    <w:rsid w:val="00283C8E"/>
    <w:rsid w:val="00284503"/>
    <w:rsid w:val="00284771"/>
    <w:rsid w:val="00284CCF"/>
    <w:rsid w:val="00285369"/>
    <w:rsid w:val="0028537C"/>
    <w:rsid w:val="002855D6"/>
    <w:rsid w:val="0028645F"/>
    <w:rsid w:val="00286906"/>
    <w:rsid w:val="00290D1C"/>
    <w:rsid w:val="002913D5"/>
    <w:rsid w:val="002925E7"/>
    <w:rsid w:val="00292722"/>
    <w:rsid w:val="0029292B"/>
    <w:rsid w:val="0029299F"/>
    <w:rsid w:val="00293023"/>
    <w:rsid w:val="002931B1"/>
    <w:rsid w:val="00294015"/>
    <w:rsid w:val="00294250"/>
    <w:rsid w:val="00294759"/>
    <w:rsid w:val="00295FB9"/>
    <w:rsid w:val="00296215"/>
    <w:rsid w:val="002962F1"/>
    <w:rsid w:val="002966C2"/>
    <w:rsid w:val="0029689F"/>
    <w:rsid w:val="002976D8"/>
    <w:rsid w:val="00297C20"/>
    <w:rsid w:val="002A0726"/>
    <w:rsid w:val="002A0B47"/>
    <w:rsid w:val="002A0DCB"/>
    <w:rsid w:val="002A1393"/>
    <w:rsid w:val="002A1EC4"/>
    <w:rsid w:val="002A21BC"/>
    <w:rsid w:val="002A2347"/>
    <w:rsid w:val="002A2383"/>
    <w:rsid w:val="002A2CAF"/>
    <w:rsid w:val="002A32C7"/>
    <w:rsid w:val="002A3917"/>
    <w:rsid w:val="002A3C8A"/>
    <w:rsid w:val="002A3F54"/>
    <w:rsid w:val="002A4293"/>
    <w:rsid w:val="002A4602"/>
    <w:rsid w:val="002A4B53"/>
    <w:rsid w:val="002A4EEB"/>
    <w:rsid w:val="002A560B"/>
    <w:rsid w:val="002A5D67"/>
    <w:rsid w:val="002A6565"/>
    <w:rsid w:val="002A6A19"/>
    <w:rsid w:val="002A6C0D"/>
    <w:rsid w:val="002A7005"/>
    <w:rsid w:val="002A7127"/>
    <w:rsid w:val="002A7B69"/>
    <w:rsid w:val="002A7F69"/>
    <w:rsid w:val="002B0E2D"/>
    <w:rsid w:val="002B13B5"/>
    <w:rsid w:val="002B14B0"/>
    <w:rsid w:val="002B19C2"/>
    <w:rsid w:val="002B1B0D"/>
    <w:rsid w:val="002B20AC"/>
    <w:rsid w:val="002B2282"/>
    <w:rsid w:val="002B2C6A"/>
    <w:rsid w:val="002B304F"/>
    <w:rsid w:val="002B314F"/>
    <w:rsid w:val="002B3220"/>
    <w:rsid w:val="002B3288"/>
    <w:rsid w:val="002B3A2E"/>
    <w:rsid w:val="002B3B6A"/>
    <w:rsid w:val="002B423F"/>
    <w:rsid w:val="002B467B"/>
    <w:rsid w:val="002B494E"/>
    <w:rsid w:val="002B49CC"/>
    <w:rsid w:val="002B4B5C"/>
    <w:rsid w:val="002B4F49"/>
    <w:rsid w:val="002B50C2"/>
    <w:rsid w:val="002B52CA"/>
    <w:rsid w:val="002B58C6"/>
    <w:rsid w:val="002B5D02"/>
    <w:rsid w:val="002B63F1"/>
    <w:rsid w:val="002B665A"/>
    <w:rsid w:val="002B6712"/>
    <w:rsid w:val="002B6EAE"/>
    <w:rsid w:val="002B7C5B"/>
    <w:rsid w:val="002B7FAC"/>
    <w:rsid w:val="002C018C"/>
    <w:rsid w:val="002C0903"/>
    <w:rsid w:val="002C0A28"/>
    <w:rsid w:val="002C0D31"/>
    <w:rsid w:val="002C1ACA"/>
    <w:rsid w:val="002C1F2D"/>
    <w:rsid w:val="002C2224"/>
    <w:rsid w:val="002C22A7"/>
    <w:rsid w:val="002C24A7"/>
    <w:rsid w:val="002C2588"/>
    <w:rsid w:val="002C29EC"/>
    <w:rsid w:val="002C2C91"/>
    <w:rsid w:val="002C3095"/>
    <w:rsid w:val="002C3228"/>
    <w:rsid w:val="002C34C9"/>
    <w:rsid w:val="002C379E"/>
    <w:rsid w:val="002C3AC9"/>
    <w:rsid w:val="002C3B48"/>
    <w:rsid w:val="002C3FEC"/>
    <w:rsid w:val="002C412B"/>
    <w:rsid w:val="002C4E7B"/>
    <w:rsid w:val="002C4F19"/>
    <w:rsid w:val="002C4F63"/>
    <w:rsid w:val="002C53E1"/>
    <w:rsid w:val="002C566D"/>
    <w:rsid w:val="002C6116"/>
    <w:rsid w:val="002C7686"/>
    <w:rsid w:val="002C769B"/>
    <w:rsid w:val="002C7F1F"/>
    <w:rsid w:val="002D028E"/>
    <w:rsid w:val="002D059C"/>
    <w:rsid w:val="002D06AB"/>
    <w:rsid w:val="002D17E0"/>
    <w:rsid w:val="002D1A68"/>
    <w:rsid w:val="002D1FDD"/>
    <w:rsid w:val="002D2459"/>
    <w:rsid w:val="002D2520"/>
    <w:rsid w:val="002D25A5"/>
    <w:rsid w:val="002D27EB"/>
    <w:rsid w:val="002D2AAF"/>
    <w:rsid w:val="002D2AC5"/>
    <w:rsid w:val="002D2E55"/>
    <w:rsid w:val="002D364C"/>
    <w:rsid w:val="002D3682"/>
    <w:rsid w:val="002D36B3"/>
    <w:rsid w:val="002D3B96"/>
    <w:rsid w:val="002D3DAF"/>
    <w:rsid w:val="002D3EB7"/>
    <w:rsid w:val="002D45F7"/>
    <w:rsid w:val="002D4763"/>
    <w:rsid w:val="002D5018"/>
    <w:rsid w:val="002D5A88"/>
    <w:rsid w:val="002D6094"/>
    <w:rsid w:val="002D6608"/>
    <w:rsid w:val="002D6C54"/>
    <w:rsid w:val="002D6D74"/>
    <w:rsid w:val="002D7D9D"/>
    <w:rsid w:val="002E009D"/>
    <w:rsid w:val="002E02CC"/>
    <w:rsid w:val="002E02F4"/>
    <w:rsid w:val="002E0840"/>
    <w:rsid w:val="002E0F1E"/>
    <w:rsid w:val="002E24CF"/>
    <w:rsid w:val="002E2623"/>
    <w:rsid w:val="002E3468"/>
    <w:rsid w:val="002E3682"/>
    <w:rsid w:val="002E3A25"/>
    <w:rsid w:val="002E3E22"/>
    <w:rsid w:val="002E4337"/>
    <w:rsid w:val="002E4825"/>
    <w:rsid w:val="002E55D9"/>
    <w:rsid w:val="002E55EE"/>
    <w:rsid w:val="002E6397"/>
    <w:rsid w:val="002E69B3"/>
    <w:rsid w:val="002F00C6"/>
    <w:rsid w:val="002F0451"/>
    <w:rsid w:val="002F0904"/>
    <w:rsid w:val="002F230B"/>
    <w:rsid w:val="002F2361"/>
    <w:rsid w:val="002F282D"/>
    <w:rsid w:val="002F2BBB"/>
    <w:rsid w:val="002F2E46"/>
    <w:rsid w:val="002F37A4"/>
    <w:rsid w:val="002F384A"/>
    <w:rsid w:val="002F3C80"/>
    <w:rsid w:val="002F4424"/>
    <w:rsid w:val="002F4723"/>
    <w:rsid w:val="002F4A59"/>
    <w:rsid w:val="002F6345"/>
    <w:rsid w:val="002F6B38"/>
    <w:rsid w:val="002F708C"/>
    <w:rsid w:val="002F7672"/>
    <w:rsid w:val="002F781F"/>
    <w:rsid w:val="0030002A"/>
    <w:rsid w:val="003008EB"/>
    <w:rsid w:val="003009A3"/>
    <w:rsid w:val="00300A42"/>
    <w:rsid w:val="00300B56"/>
    <w:rsid w:val="00300BB5"/>
    <w:rsid w:val="00300E1D"/>
    <w:rsid w:val="00301F6A"/>
    <w:rsid w:val="00302174"/>
    <w:rsid w:val="003031A2"/>
    <w:rsid w:val="00303235"/>
    <w:rsid w:val="003033EF"/>
    <w:rsid w:val="00303414"/>
    <w:rsid w:val="00303D68"/>
    <w:rsid w:val="003041E7"/>
    <w:rsid w:val="00304204"/>
    <w:rsid w:val="0030428D"/>
    <w:rsid w:val="00304E27"/>
    <w:rsid w:val="00305D0B"/>
    <w:rsid w:val="00305D42"/>
    <w:rsid w:val="00305E04"/>
    <w:rsid w:val="00306918"/>
    <w:rsid w:val="003073E8"/>
    <w:rsid w:val="003076DE"/>
    <w:rsid w:val="00307F26"/>
    <w:rsid w:val="003104AC"/>
    <w:rsid w:val="00310642"/>
    <w:rsid w:val="00310B0D"/>
    <w:rsid w:val="00310FF3"/>
    <w:rsid w:val="0031112B"/>
    <w:rsid w:val="00312848"/>
    <w:rsid w:val="00312FED"/>
    <w:rsid w:val="00313591"/>
    <w:rsid w:val="00313607"/>
    <w:rsid w:val="003136D7"/>
    <w:rsid w:val="00313F7D"/>
    <w:rsid w:val="0031451C"/>
    <w:rsid w:val="0031463C"/>
    <w:rsid w:val="0031528D"/>
    <w:rsid w:val="003152FF"/>
    <w:rsid w:val="003161D6"/>
    <w:rsid w:val="003169FD"/>
    <w:rsid w:val="00316F7C"/>
    <w:rsid w:val="0031779D"/>
    <w:rsid w:val="00317973"/>
    <w:rsid w:val="00317AC7"/>
    <w:rsid w:val="0032042A"/>
    <w:rsid w:val="00320BE6"/>
    <w:rsid w:val="00320E1A"/>
    <w:rsid w:val="00321364"/>
    <w:rsid w:val="00321AC0"/>
    <w:rsid w:val="00321C39"/>
    <w:rsid w:val="00321EBD"/>
    <w:rsid w:val="00322020"/>
    <w:rsid w:val="00322416"/>
    <w:rsid w:val="003234E5"/>
    <w:rsid w:val="00323D6B"/>
    <w:rsid w:val="0032403A"/>
    <w:rsid w:val="0032452E"/>
    <w:rsid w:val="00324989"/>
    <w:rsid w:val="0032513A"/>
    <w:rsid w:val="003255A3"/>
    <w:rsid w:val="003256AF"/>
    <w:rsid w:val="00325743"/>
    <w:rsid w:val="003258FE"/>
    <w:rsid w:val="0032776E"/>
    <w:rsid w:val="0032791D"/>
    <w:rsid w:val="003301D7"/>
    <w:rsid w:val="00330E6F"/>
    <w:rsid w:val="00331423"/>
    <w:rsid w:val="00331440"/>
    <w:rsid w:val="0033146B"/>
    <w:rsid w:val="003317EE"/>
    <w:rsid w:val="00331A86"/>
    <w:rsid w:val="003320A7"/>
    <w:rsid w:val="0033351A"/>
    <w:rsid w:val="00333589"/>
    <w:rsid w:val="00333CB7"/>
    <w:rsid w:val="00333E53"/>
    <w:rsid w:val="00333E70"/>
    <w:rsid w:val="00333F6E"/>
    <w:rsid w:val="00334017"/>
    <w:rsid w:val="00334484"/>
    <w:rsid w:val="00334786"/>
    <w:rsid w:val="00334F40"/>
    <w:rsid w:val="00335029"/>
    <w:rsid w:val="003351E2"/>
    <w:rsid w:val="003354EA"/>
    <w:rsid w:val="003358E3"/>
    <w:rsid w:val="003358FC"/>
    <w:rsid w:val="00335922"/>
    <w:rsid w:val="00336467"/>
    <w:rsid w:val="00336D1C"/>
    <w:rsid w:val="00337D0A"/>
    <w:rsid w:val="00337F24"/>
    <w:rsid w:val="00340631"/>
    <w:rsid w:val="00340F9F"/>
    <w:rsid w:val="003410EE"/>
    <w:rsid w:val="0034133D"/>
    <w:rsid w:val="0034141A"/>
    <w:rsid w:val="00341A76"/>
    <w:rsid w:val="00341EC8"/>
    <w:rsid w:val="003425AD"/>
    <w:rsid w:val="0034269E"/>
    <w:rsid w:val="00342ADC"/>
    <w:rsid w:val="00342F14"/>
    <w:rsid w:val="0034311F"/>
    <w:rsid w:val="0034340F"/>
    <w:rsid w:val="00343E80"/>
    <w:rsid w:val="0034444F"/>
    <w:rsid w:val="0034480B"/>
    <w:rsid w:val="003459E8"/>
    <w:rsid w:val="00345DE2"/>
    <w:rsid w:val="00346408"/>
    <w:rsid w:val="00346987"/>
    <w:rsid w:val="00346C01"/>
    <w:rsid w:val="00350308"/>
    <w:rsid w:val="00350514"/>
    <w:rsid w:val="0035075A"/>
    <w:rsid w:val="00351543"/>
    <w:rsid w:val="00351DFA"/>
    <w:rsid w:val="00351EAA"/>
    <w:rsid w:val="00351EBC"/>
    <w:rsid w:val="00352A81"/>
    <w:rsid w:val="00352BAA"/>
    <w:rsid w:val="00352E86"/>
    <w:rsid w:val="00353016"/>
    <w:rsid w:val="00353107"/>
    <w:rsid w:val="003533D7"/>
    <w:rsid w:val="00353977"/>
    <w:rsid w:val="00353B95"/>
    <w:rsid w:val="00353D13"/>
    <w:rsid w:val="00353ED4"/>
    <w:rsid w:val="00354615"/>
    <w:rsid w:val="00354887"/>
    <w:rsid w:val="003548A0"/>
    <w:rsid w:val="00354AD7"/>
    <w:rsid w:val="00354F23"/>
    <w:rsid w:val="003555FC"/>
    <w:rsid w:val="00355853"/>
    <w:rsid w:val="003559A0"/>
    <w:rsid w:val="00356012"/>
    <w:rsid w:val="00356569"/>
    <w:rsid w:val="00356781"/>
    <w:rsid w:val="00356851"/>
    <w:rsid w:val="00356D2C"/>
    <w:rsid w:val="00357C94"/>
    <w:rsid w:val="00357E6D"/>
    <w:rsid w:val="003601EC"/>
    <w:rsid w:val="00360BBA"/>
    <w:rsid w:val="00361220"/>
    <w:rsid w:val="003613EC"/>
    <w:rsid w:val="00361EF7"/>
    <w:rsid w:val="00361F49"/>
    <w:rsid w:val="00362055"/>
    <w:rsid w:val="0036238E"/>
    <w:rsid w:val="0036260E"/>
    <w:rsid w:val="00362D57"/>
    <w:rsid w:val="00363643"/>
    <w:rsid w:val="00363718"/>
    <w:rsid w:val="00364173"/>
    <w:rsid w:val="003646F7"/>
    <w:rsid w:val="00364D6E"/>
    <w:rsid w:val="00365129"/>
    <w:rsid w:val="0036567F"/>
    <w:rsid w:val="00365EA3"/>
    <w:rsid w:val="00366232"/>
    <w:rsid w:val="003665CE"/>
    <w:rsid w:val="0036673A"/>
    <w:rsid w:val="00366CC9"/>
    <w:rsid w:val="0036703E"/>
    <w:rsid w:val="0036793A"/>
    <w:rsid w:val="003679F0"/>
    <w:rsid w:val="00367E01"/>
    <w:rsid w:val="0037030E"/>
    <w:rsid w:val="00370A65"/>
    <w:rsid w:val="00370AA6"/>
    <w:rsid w:val="0037114E"/>
    <w:rsid w:val="003725E7"/>
    <w:rsid w:val="003728C4"/>
    <w:rsid w:val="00372A08"/>
    <w:rsid w:val="00372A91"/>
    <w:rsid w:val="00372DB9"/>
    <w:rsid w:val="003732A1"/>
    <w:rsid w:val="003732C2"/>
    <w:rsid w:val="003736C8"/>
    <w:rsid w:val="0037378E"/>
    <w:rsid w:val="00374FD9"/>
    <w:rsid w:val="003758A1"/>
    <w:rsid w:val="00375C17"/>
    <w:rsid w:val="00375DDA"/>
    <w:rsid w:val="00375FC6"/>
    <w:rsid w:val="0037659A"/>
    <w:rsid w:val="003768C8"/>
    <w:rsid w:val="00376ABA"/>
    <w:rsid w:val="0037713F"/>
    <w:rsid w:val="003772C7"/>
    <w:rsid w:val="00377AC9"/>
    <w:rsid w:val="0038107F"/>
    <w:rsid w:val="00381091"/>
    <w:rsid w:val="00381176"/>
    <w:rsid w:val="003813EB"/>
    <w:rsid w:val="00382127"/>
    <w:rsid w:val="003821F5"/>
    <w:rsid w:val="0038269D"/>
    <w:rsid w:val="00382AD2"/>
    <w:rsid w:val="00382AD8"/>
    <w:rsid w:val="00382B02"/>
    <w:rsid w:val="00382BCF"/>
    <w:rsid w:val="00383992"/>
    <w:rsid w:val="00383C16"/>
    <w:rsid w:val="00383EE3"/>
    <w:rsid w:val="003840B1"/>
    <w:rsid w:val="00384369"/>
    <w:rsid w:val="00385C1B"/>
    <w:rsid w:val="00386472"/>
    <w:rsid w:val="003865A2"/>
    <w:rsid w:val="0038685A"/>
    <w:rsid w:val="00386A1D"/>
    <w:rsid w:val="00387367"/>
    <w:rsid w:val="003875A9"/>
    <w:rsid w:val="0039052D"/>
    <w:rsid w:val="00390731"/>
    <w:rsid w:val="00390B88"/>
    <w:rsid w:val="00393013"/>
    <w:rsid w:val="00393154"/>
    <w:rsid w:val="00393227"/>
    <w:rsid w:val="00393657"/>
    <w:rsid w:val="00393B66"/>
    <w:rsid w:val="00393D67"/>
    <w:rsid w:val="003940B9"/>
    <w:rsid w:val="00394220"/>
    <w:rsid w:val="00394299"/>
    <w:rsid w:val="003946CF"/>
    <w:rsid w:val="00394C99"/>
    <w:rsid w:val="00394CBD"/>
    <w:rsid w:val="00395970"/>
    <w:rsid w:val="00395E8C"/>
    <w:rsid w:val="00396EF6"/>
    <w:rsid w:val="00397061"/>
    <w:rsid w:val="00397132"/>
    <w:rsid w:val="00397894"/>
    <w:rsid w:val="00397B1D"/>
    <w:rsid w:val="00397D0A"/>
    <w:rsid w:val="00397FE5"/>
    <w:rsid w:val="003A086E"/>
    <w:rsid w:val="003A0F00"/>
    <w:rsid w:val="003A0FE4"/>
    <w:rsid w:val="003A1281"/>
    <w:rsid w:val="003A16C6"/>
    <w:rsid w:val="003A1B15"/>
    <w:rsid w:val="003A1E35"/>
    <w:rsid w:val="003A1EA1"/>
    <w:rsid w:val="003A202A"/>
    <w:rsid w:val="003A22DD"/>
    <w:rsid w:val="003A2500"/>
    <w:rsid w:val="003A2A98"/>
    <w:rsid w:val="003A3A5E"/>
    <w:rsid w:val="003A4350"/>
    <w:rsid w:val="003A44A2"/>
    <w:rsid w:val="003A4C58"/>
    <w:rsid w:val="003A5062"/>
    <w:rsid w:val="003A5247"/>
    <w:rsid w:val="003A52A6"/>
    <w:rsid w:val="003A5689"/>
    <w:rsid w:val="003A5F97"/>
    <w:rsid w:val="003A6378"/>
    <w:rsid w:val="003A646C"/>
    <w:rsid w:val="003A6B60"/>
    <w:rsid w:val="003A793C"/>
    <w:rsid w:val="003B03D9"/>
    <w:rsid w:val="003B0553"/>
    <w:rsid w:val="003B07EF"/>
    <w:rsid w:val="003B09B6"/>
    <w:rsid w:val="003B0EA3"/>
    <w:rsid w:val="003B1173"/>
    <w:rsid w:val="003B1475"/>
    <w:rsid w:val="003B178B"/>
    <w:rsid w:val="003B179D"/>
    <w:rsid w:val="003B1E46"/>
    <w:rsid w:val="003B212C"/>
    <w:rsid w:val="003B2790"/>
    <w:rsid w:val="003B39B5"/>
    <w:rsid w:val="003B3E18"/>
    <w:rsid w:val="003B3F94"/>
    <w:rsid w:val="003B412F"/>
    <w:rsid w:val="003B502B"/>
    <w:rsid w:val="003B5139"/>
    <w:rsid w:val="003B525F"/>
    <w:rsid w:val="003B56CC"/>
    <w:rsid w:val="003B68B6"/>
    <w:rsid w:val="003B6C4C"/>
    <w:rsid w:val="003B6E0B"/>
    <w:rsid w:val="003B6F62"/>
    <w:rsid w:val="003B6F8D"/>
    <w:rsid w:val="003B795C"/>
    <w:rsid w:val="003C03F0"/>
    <w:rsid w:val="003C16CE"/>
    <w:rsid w:val="003C27B7"/>
    <w:rsid w:val="003C2A5E"/>
    <w:rsid w:val="003C2D89"/>
    <w:rsid w:val="003C3552"/>
    <w:rsid w:val="003C3567"/>
    <w:rsid w:val="003C3576"/>
    <w:rsid w:val="003C369F"/>
    <w:rsid w:val="003C3953"/>
    <w:rsid w:val="003C39A3"/>
    <w:rsid w:val="003C39CC"/>
    <w:rsid w:val="003C3F73"/>
    <w:rsid w:val="003C4111"/>
    <w:rsid w:val="003C45D6"/>
    <w:rsid w:val="003C460A"/>
    <w:rsid w:val="003C58A1"/>
    <w:rsid w:val="003C5A71"/>
    <w:rsid w:val="003C5B62"/>
    <w:rsid w:val="003C6B3A"/>
    <w:rsid w:val="003C6F62"/>
    <w:rsid w:val="003C7C5C"/>
    <w:rsid w:val="003C7DE0"/>
    <w:rsid w:val="003D1376"/>
    <w:rsid w:val="003D14D2"/>
    <w:rsid w:val="003D1965"/>
    <w:rsid w:val="003D1CB2"/>
    <w:rsid w:val="003D1DDD"/>
    <w:rsid w:val="003D25C5"/>
    <w:rsid w:val="003D3CFE"/>
    <w:rsid w:val="003D48A4"/>
    <w:rsid w:val="003D5809"/>
    <w:rsid w:val="003D5D1C"/>
    <w:rsid w:val="003D61EA"/>
    <w:rsid w:val="003D6225"/>
    <w:rsid w:val="003D6B24"/>
    <w:rsid w:val="003D7182"/>
    <w:rsid w:val="003D72E7"/>
    <w:rsid w:val="003D7F8D"/>
    <w:rsid w:val="003E00D9"/>
    <w:rsid w:val="003E064F"/>
    <w:rsid w:val="003E0658"/>
    <w:rsid w:val="003E0AFB"/>
    <w:rsid w:val="003E2072"/>
    <w:rsid w:val="003E232E"/>
    <w:rsid w:val="003E2C14"/>
    <w:rsid w:val="003E3BAD"/>
    <w:rsid w:val="003E4210"/>
    <w:rsid w:val="003E4CE0"/>
    <w:rsid w:val="003E5574"/>
    <w:rsid w:val="003E5ABD"/>
    <w:rsid w:val="003E5C08"/>
    <w:rsid w:val="003E6189"/>
    <w:rsid w:val="003E6260"/>
    <w:rsid w:val="003E63D3"/>
    <w:rsid w:val="003E67CF"/>
    <w:rsid w:val="003E6FFC"/>
    <w:rsid w:val="003E7EE0"/>
    <w:rsid w:val="003F0D1F"/>
    <w:rsid w:val="003F13A4"/>
    <w:rsid w:val="003F1835"/>
    <w:rsid w:val="003F1A39"/>
    <w:rsid w:val="003F1AD3"/>
    <w:rsid w:val="003F1ADF"/>
    <w:rsid w:val="003F2028"/>
    <w:rsid w:val="003F216A"/>
    <w:rsid w:val="003F24AF"/>
    <w:rsid w:val="003F2579"/>
    <w:rsid w:val="003F26AC"/>
    <w:rsid w:val="003F27E2"/>
    <w:rsid w:val="003F2955"/>
    <w:rsid w:val="003F2FD8"/>
    <w:rsid w:val="003F3163"/>
    <w:rsid w:val="003F3477"/>
    <w:rsid w:val="003F5714"/>
    <w:rsid w:val="003F6956"/>
    <w:rsid w:val="003F6AE6"/>
    <w:rsid w:val="003F6C78"/>
    <w:rsid w:val="003F7919"/>
    <w:rsid w:val="004009A8"/>
    <w:rsid w:val="00400A7C"/>
    <w:rsid w:val="00400E6B"/>
    <w:rsid w:val="00400EB8"/>
    <w:rsid w:val="004015A5"/>
    <w:rsid w:val="00401DEB"/>
    <w:rsid w:val="004021F3"/>
    <w:rsid w:val="0040234C"/>
    <w:rsid w:val="00402359"/>
    <w:rsid w:val="004024EE"/>
    <w:rsid w:val="00402715"/>
    <w:rsid w:val="00403569"/>
    <w:rsid w:val="0040360E"/>
    <w:rsid w:val="004038F1"/>
    <w:rsid w:val="00403D35"/>
    <w:rsid w:val="00403EAA"/>
    <w:rsid w:val="00403F58"/>
    <w:rsid w:val="0040492B"/>
    <w:rsid w:val="0040492D"/>
    <w:rsid w:val="00404D37"/>
    <w:rsid w:val="004057AC"/>
    <w:rsid w:val="0040590C"/>
    <w:rsid w:val="00406120"/>
    <w:rsid w:val="00406392"/>
    <w:rsid w:val="0040656E"/>
    <w:rsid w:val="0040752F"/>
    <w:rsid w:val="0040789A"/>
    <w:rsid w:val="00407C3A"/>
    <w:rsid w:val="00410A1D"/>
    <w:rsid w:val="00410A65"/>
    <w:rsid w:val="0041114C"/>
    <w:rsid w:val="004117CE"/>
    <w:rsid w:val="00412586"/>
    <w:rsid w:val="00413D86"/>
    <w:rsid w:val="004146E7"/>
    <w:rsid w:val="00414FEC"/>
    <w:rsid w:val="0041520D"/>
    <w:rsid w:val="00415B17"/>
    <w:rsid w:val="0041653C"/>
    <w:rsid w:val="0041687D"/>
    <w:rsid w:val="00416A00"/>
    <w:rsid w:val="00416AFA"/>
    <w:rsid w:val="00416C56"/>
    <w:rsid w:val="00416D52"/>
    <w:rsid w:val="00416D96"/>
    <w:rsid w:val="004171E1"/>
    <w:rsid w:val="004177A8"/>
    <w:rsid w:val="00417B1A"/>
    <w:rsid w:val="00420235"/>
    <w:rsid w:val="00420F61"/>
    <w:rsid w:val="00421CB7"/>
    <w:rsid w:val="004223E2"/>
    <w:rsid w:val="0042268E"/>
    <w:rsid w:val="00422A68"/>
    <w:rsid w:val="00422A7B"/>
    <w:rsid w:val="00422B8F"/>
    <w:rsid w:val="00422E23"/>
    <w:rsid w:val="004232FB"/>
    <w:rsid w:val="004234A8"/>
    <w:rsid w:val="004237DC"/>
    <w:rsid w:val="00424338"/>
    <w:rsid w:val="00424F1E"/>
    <w:rsid w:val="0042579C"/>
    <w:rsid w:val="0042672E"/>
    <w:rsid w:val="00426E60"/>
    <w:rsid w:val="00426ECB"/>
    <w:rsid w:val="00426ED5"/>
    <w:rsid w:val="00427147"/>
    <w:rsid w:val="0042720D"/>
    <w:rsid w:val="0042757C"/>
    <w:rsid w:val="0042757D"/>
    <w:rsid w:val="0042773C"/>
    <w:rsid w:val="00427951"/>
    <w:rsid w:val="00427A98"/>
    <w:rsid w:val="00427AD1"/>
    <w:rsid w:val="00427CBE"/>
    <w:rsid w:val="00427F55"/>
    <w:rsid w:val="00427F83"/>
    <w:rsid w:val="004300B4"/>
    <w:rsid w:val="00430106"/>
    <w:rsid w:val="004303C3"/>
    <w:rsid w:val="00430AAA"/>
    <w:rsid w:val="00430EE7"/>
    <w:rsid w:val="004317F9"/>
    <w:rsid w:val="004318B9"/>
    <w:rsid w:val="00431DBA"/>
    <w:rsid w:val="004324F3"/>
    <w:rsid w:val="00432FB7"/>
    <w:rsid w:val="00433692"/>
    <w:rsid w:val="00433A46"/>
    <w:rsid w:val="00433B5E"/>
    <w:rsid w:val="00434348"/>
    <w:rsid w:val="00434F2C"/>
    <w:rsid w:val="00434FF6"/>
    <w:rsid w:val="004357FB"/>
    <w:rsid w:val="00435904"/>
    <w:rsid w:val="00435D6C"/>
    <w:rsid w:val="00436A74"/>
    <w:rsid w:val="00436E3A"/>
    <w:rsid w:val="004371B4"/>
    <w:rsid w:val="00437447"/>
    <w:rsid w:val="004374BD"/>
    <w:rsid w:val="00437605"/>
    <w:rsid w:val="004405EE"/>
    <w:rsid w:val="00440AEE"/>
    <w:rsid w:val="00441111"/>
    <w:rsid w:val="00441A7F"/>
    <w:rsid w:val="00441F2C"/>
    <w:rsid w:val="00442AA6"/>
    <w:rsid w:val="00443130"/>
    <w:rsid w:val="00443408"/>
    <w:rsid w:val="00443802"/>
    <w:rsid w:val="00443EDB"/>
    <w:rsid w:val="00443FD5"/>
    <w:rsid w:val="0044426F"/>
    <w:rsid w:val="004453C3"/>
    <w:rsid w:val="00445B27"/>
    <w:rsid w:val="00446BCB"/>
    <w:rsid w:val="00446D6D"/>
    <w:rsid w:val="00452634"/>
    <w:rsid w:val="00452AD9"/>
    <w:rsid w:val="00453273"/>
    <w:rsid w:val="00453500"/>
    <w:rsid w:val="00454DEB"/>
    <w:rsid w:val="00454F10"/>
    <w:rsid w:val="00455341"/>
    <w:rsid w:val="004557BC"/>
    <w:rsid w:val="00456095"/>
    <w:rsid w:val="00456618"/>
    <w:rsid w:val="0045677B"/>
    <w:rsid w:val="00457377"/>
    <w:rsid w:val="0045780C"/>
    <w:rsid w:val="0045785C"/>
    <w:rsid w:val="00457B36"/>
    <w:rsid w:val="00457C53"/>
    <w:rsid w:val="00457D6D"/>
    <w:rsid w:val="00457E40"/>
    <w:rsid w:val="00460A83"/>
    <w:rsid w:val="00461492"/>
    <w:rsid w:val="0046169C"/>
    <w:rsid w:val="00461B6A"/>
    <w:rsid w:val="00461E1A"/>
    <w:rsid w:val="004625F4"/>
    <w:rsid w:val="004626A0"/>
    <w:rsid w:val="004632E4"/>
    <w:rsid w:val="00463931"/>
    <w:rsid w:val="00463BD6"/>
    <w:rsid w:val="00463F2E"/>
    <w:rsid w:val="004646C4"/>
    <w:rsid w:val="00464793"/>
    <w:rsid w:val="004648B9"/>
    <w:rsid w:val="00464CA2"/>
    <w:rsid w:val="00464E14"/>
    <w:rsid w:val="0046546A"/>
    <w:rsid w:val="0046601D"/>
    <w:rsid w:val="004660D0"/>
    <w:rsid w:val="0046644B"/>
    <w:rsid w:val="004668D4"/>
    <w:rsid w:val="004669A8"/>
    <w:rsid w:val="00466A4A"/>
    <w:rsid w:val="004670E1"/>
    <w:rsid w:val="004676BA"/>
    <w:rsid w:val="004677DA"/>
    <w:rsid w:val="0046783B"/>
    <w:rsid w:val="00467FDE"/>
    <w:rsid w:val="0047030C"/>
    <w:rsid w:val="004715B6"/>
    <w:rsid w:val="00471CE0"/>
    <w:rsid w:val="004720A9"/>
    <w:rsid w:val="00473633"/>
    <w:rsid w:val="004739B6"/>
    <w:rsid w:val="00473AEB"/>
    <w:rsid w:val="00474370"/>
    <w:rsid w:val="00474566"/>
    <w:rsid w:val="00475041"/>
    <w:rsid w:val="00476466"/>
    <w:rsid w:val="0047665A"/>
    <w:rsid w:val="0047678B"/>
    <w:rsid w:val="004767CE"/>
    <w:rsid w:val="00477262"/>
    <w:rsid w:val="00477608"/>
    <w:rsid w:val="00477A90"/>
    <w:rsid w:val="00480AB7"/>
    <w:rsid w:val="0048124B"/>
    <w:rsid w:val="00481626"/>
    <w:rsid w:val="00481769"/>
    <w:rsid w:val="004819A9"/>
    <w:rsid w:val="00481D59"/>
    <w:rsid w:val="00481DF8"/>
    <w:rsid w:val="004825C6"/>
    <w:rsid w:val="00483862"/>
    <w:rsid w:val="004839B2"/>
    <w:rsid w:val="00483DE1"/>
    <w:rsid w:val="0048438F"/>
    <w:rsid w:val="004844CC"/>
    <w:rsid w:val="00484CAD"/>
    <w:rsid w:val="00485155"/>
    <w:rsid w:val="0048520E"/>
    <w:rsid w:val="004853E8"/>
    <w:rsid w:val="0048553F"/>
    <w:rsid w:val="004856DD"/>
    <w:rsid w:val="00485A7B"/>
    <w:rsid w:val="00485B15"/>
    <w:rsid w:val="00485C49"/>
    <w:rsid w:val="00485CC4"/>
    <w:rsid w:val="00485DDB"/>
    <w:rsid w:val="0048620D"/>
    <w:rsid w:val="00486325"/>
    <w:rsid w:val="004878E4"/>
    <w:rsid w:val="00487CC2"/>
    <w:rsid w:val="00490558"/>
    <w:rsid w:val="00490761"/>
    <w:rsid w:val="004912A4"/>
    <w:rsid w:val="00491D92"/>
    <w:rsid w:val="004930D5"/>
    <w:rsid w:val="00493122"/>
    <w:rsid w:val="0049319F"/>
    <w:rsid w:val="0049358B"/>
    <w:rsid w:val="00493C3C"/>
    <w:rsid w:val="00493D2B"/>
    <w:rsid w:val="00493DD6"/>
    <w:rsid w:val="0049420B"/>
    <w:rsid w:val="00494924"/>
    <w:rsid w:val="00494A76"/>
    <w:rsid w:val="00495261"/>
    <w:rsid w:val="004952D5"/>
    <w:rsid w:val="004961EA"/>
    <w:rsid w:val="004968B2"/>
    <w:rsid w:val="0049787F"/>
    <w:rsid w:val="004A0618"/>
    <w:rsid w:val="004A12BE"/>
    <w:rsid w:val="004A132A"/>
    <w:rsid w:val="004A1526"/>
    <w:rsid w:val="004A198E"/>
    <w:rsid w:val="004A19FF"/>
    <w:rsid w:val="004A372B"/>
    <w:rsid w:val="004A3B17"/>
    <w:rsid w:val="004A4483"/>
    <w:rsid w:val="004A5696"/>
    <w:rsid w:val="004A57A3"/>
    <w:rsid w:val="004A591B"/>
    <w:rsid w:val="004A5A3E"/>
    <w:rsid w:val="004A61C7"/>
    <w:rsid w:val="004A648B"/>
    <w:rsid w:val="004A770D"/>
    <w:rsid w:val="004A7A9E"/>
    <w:rsid w:val="004B080E"/>
    <w:rsid w:val="004B0A68"/>
    <w:rsid w:val="004B0BD8"/>
    <w:rsid w:val="004B0C54"/>
    <w:rsid w:val="004B0D39"/>
    <w:rsid w:val="004B1318"/>
    <w:rsid w:val="004B1402"/>
    <w:rsid w:val="004B1629"/>
    <w:rsid w:val="004B224D"/>
    <w:rsid w:val="004B343D"/>
    <w:rsid w:val="004B38B7"/>
    <w:rsid w:val="004B4061"/>
    <w:rsid w:val="004B4627"/>
    <w:rsid w:val="004B4736"/>
    <w:rsid w:val="004B53A5"/>
    <w:rsid w:val="004B5AE8"/>
    <w:rsid w:val="004B5D66"/>
    <w:rsid w:val="004B5F4D"/>
    <w:rsid w:val="004B62B9"/>
    <w:rsid w:val="004B6F21"/>
    <w:rsid w:val="004B7279"/>
    <w:rsid w:val="004B741A"/>
    <w:rsid w:val="004B7772"/>
    <w:rsid w:val="004C008E"/>
    <w:rsid w:val="004C0200"/>
    <w:rsid w:val="004C0C95"/>
    <w:rsid w:val="004C0E18"/>
    <w:rsid w:val="004C0EDE"/>
    <w:rsid w:val="004C13F6"/>
    <w:rsid w:val="004C194E"/>
    <w:rsid w:val="004C1B6C"/>
    <w:rsid w:val="004C1BFC"/>
    <w:rsid w:val="004C1ED8"/>
    <w:rsid w:val="004C33AD"/>
    <w:rsid w:val="004C3853"/>
    <w:rsid w:val="004C3E83"/>
    <w:rsid w:val="004C4205"/>
    <w:rsid w:val="004C479A"/>
    <w:rsid w:val="004C4E6C"/>
    <w:rsid w:val="004C5661"/>
    <w:rsid w:val="004C5B7E"/>
    <w:rsid w:val="004C6769"/>
    <w:rsid w:val="004C6ED5"/>
    <w:rsid w:val="004C7146"/>
    <w:rsid w:val="004C7A66"/>
    <w:rsid w:val="004D221C"/>
    <w:rsid w:val="004D2B00"/>
    <w:rsid w:val="004D30CC"/>
    <w:rsid w:val="004D322C"/>
    <w:rsid w:val="004D353D"/>
    <w:rsid w:val="004D3881"/>
    <w:rsid w:val="004D3C74"/>
    <w:rsid w:val="004D3FF9"/>
    <w:rsid w:val="004D429F"/>
    <w:rsid w:val="004D449A"/>
    <w:rsid w:val="004D44FD"/>
    <w:rsid w:val="004D4680"/>
    <w:rsid w:val="004D56F2"/>
    <w:rsid w:val="004D59A6"/>
    <w:rsid w:val="004D5E25"/>
    <w:rsid w:val="004D607F"/>
    <w:rsid w:val="004D6090"/>
    <w:rsid w:val="004D68B5"/>
    <w:rsid w:val="004D75C1"/>
    <w:rsid w:val="004E032C"/>
    <w:rsid w:val="004E056C"/>
    <w:rsid w:val="004E05FD"/>
    <w:rsid w:val="004E15EB"/>
    <w:rsid w:val="004E1632"/>
    <w:rsid w:val="004E17A6"/>
    <w:rsid w:val="004E17EF"/>
    <w:rsid w:val="004E1B74"/>
    <w:rsid w:val="004E1C39"/>
    <w:rsid w:val="004E2525"/>
    <w:rsid w:val="004E2DB7"/>
    <w:rsid w:val="004E3548"/>
    <w:rsid w:val="004E3FD9"/>
    <w:rsid w:val="004E42F8"/>
    <w:rsid w:val="004E4413"/>
    <w:rsid w:val="004E46C8"/>
    <w:rsid w:val="004E4C01"/>
    <w:rsid w:val="004E4D71"/>
    <w:rsid w:val="004E4DEA"/>
    <w:rsid w:val="004E5370"/>
    <w:rsid w:val="004E5B0F"/>
    <w:rsid w:val="004E63FE"/>
    <w:rsid w:val="004E6994"/>
    <w:rsid w:val="004E6BBD"/>
    <w:rsid w:val="004E6D39"/>
    <w:rsid w:val="004E6EBC"/>
    <w:rsid w:val="004E7444"/>
    <w:rsid w:val="004E7DE7"/>
    <w:rsid w:val="004F028D"/>
    <w:rsid w:val="004F11FD"/>
    <w:rsid w:val="004F1AE9"/>
    <w:rsid w:val="004F1B04"/>
    <w:rsid w:val="004F1FD5"/>
    <w:rsid w:val="004F2656"/>
    <w:rsid w:val="004F2DDD"/>
    <w:rsid w:val="004F32E9"/>
    <w:rsid w:val="004F367B"/>
    <w:rsid w:val="004F38CF"/>
    <w:rsid w:val="004F392D"/>
    <w:rsid w:val="004F39C7"/>
    <w:rsid w:val="004F47FA"/>
    <w:rsid w:val="004F4852"/>
    <w:rsid w:val="004F4D1E"/>
    <w:rsid w:val="004F529B"/>
    <w:rsid w:val="004F54D7"/>
    <w:rsid w:val="004F5783"/>
    <w:rsid w:val="004F5D40"/>
    <w:rsid w:val="004F616A"/>
    <w:rsid w:val="004F6EFD"/>
    <w:rsid w:val="004F72C0"/>
    <w:rsid w:val="004F75BA"/>
    <w:rsid w:val="004F779F"/>
    <w:rsid w:val="004F7925"/>
    <w:rsid w:val="004F7A96"/>
    <w:rsid w:val="004F7D99"/>
    <w:rsid w:val="0050077A"/>
    <w:rsid w:val="00500BD6"/>
    <w:rsid w:val="00501586"/>
    <w:rsid w:val="00501881"/>
    <w:rsid w:val="00501946"/>
    <w:rsid w:val="00501A7C"/>
    <w:rsid w:val="005027B4"/>
    <w:rsid w:val="00502FF2"/>
    <w:rsid w:val="0050381B"/>
    <w:rsid w:val="00504016"/>
    <w:rsid w:val="0050403F"/>
    <w:rsid w:val="005044A5"/>
    <w:rsid w:val="005044AF"/>
    <w:rsid w:val="00504607"/>
    <w:rsid w:val="00504AA0"/>
    <w:rsid w:val="00504B31"/>
    <w:rsid w:val="00504E6C"/>
    <w:rsid w:val="00505227"/>
    <w:rsid w:val="005058A4"/>
    <w:rsid w:val="00506505"/>
    <w:rsid w:val="00506C0D"/>
    <w:rsid w:val="0050737F"/>
    <w:rsid w:val="005073FA"/>
    <w:rsid w:val="005079F5"/>
    <w:rsid w:val="00507A0D"/>
    <w:rsid w:val="005101B8"/>
    <w:rsid w:val="00510439"/>
    <w:rsid w:val="00510AAD"/>
    <w:rsid w:val="00510DBF"/>
    <w:rsid w:val="00511303"/>
    <w:rsid w:val="005116DB"/>
    <w:rsid w:val="00511A0E"/>
    <w:rsid w:val="00511CFD"/>
    <w:rsid w:val="00511D98"/>
    <w:rsid w:val="0051224F"/>
    <w:rsid w:val="0051281D"/>
    <w:rsid w:val="00512897"/>
    <w:rsid w:val="00512CEC"/>
    <w:rsid w:val="00512D98"/>
    <w:rsid w:val="005133B4"/>
    <w:rsid w:val="00514045"/>
    <w:rsid w:val="00514574"/>
    <w:rsid w:val="00514705"/>
    <w:rsid w:val="00514799"/>
    <w:rsid w:val="00514AD7"/>
    <w:rsid w:val="00514BAE"/>
    <w:rsid w:val="00514C61"/>
    <w:rsid w:val="00514DBA"/>
    <w:rsid w:val="00514DC1"/>
    <w:rsid w:val="0051558B"/>
    <w:rsid w:val="00515A66"/>
    <w:rsid w:val="005167FA"/>
    <w:rsid w:val="00516F8D"/>
    <w:rsid w:val="00517C76"/>
    <w:rsid w:val="00517E70"/>
    <w:rsid w:val="005203BA"/>
    <w:rsid w:val="00521567"/>
    <w:rsid w:val="00521881"/>
    <w:rsid w:val="0052201B"/>
    <w:rsid w:val="0052264D"/>
    <w:rsid w:val="00522DE7"/>
    <w:rsid w:val="00523348"/>
    <w:rsid w:val="00523EF7"/>
    <w:rsid w:val="00524423"/>
    <w:rsid w:val="005249F5"/>
    <w:rsid w:val="005249FA"/>
    <w:rsid w:val="0052517A"/>
    <w:rsid w:val="00525633"/>
    <w:rsid w:val="00525C33"/>
    <w:rsid w:val="00526031"/>
    <w:rsid w:val="00526569"/>
    <w:rsid w:val="0052664E"/>
    <w:rsid w:val="00527259"/>
    <w:rsid w:val="005272AC"/>
    <w:rsid w:val="005274A5"/>
    <w:rsid w:val="00527AAD"/>
    <w:rsid w:val="00530071"/>
    <w:rsid w:val="005307B3"/>
    <w:rsid w:val="00531817"/>
    <w:rsid w:val="00531C27"/>
    <w:rsid w:val="00531C4D"/>
    <w:rsid w:val="00531C52"/>
    <w:rsid w:val="00531D61"/>
    <w:rsid w:val="005322F1"/>
    <w:rsid w:val="00532912"/>
    <w:rsid w:val="00532A2E"/>
    <w:rsid w:val="00533310"/>
    <w:rsid w:val="005334BC"/>
    <w:rsid w:val="005334EC"/>
    <w:rsid w:val="00533748"/>
    <w:rsid w:val="005338C6"/>
    <w:rsid w:val="00533E58"/>
    <w:rsid w:val="005341D9"/>
    <w:rsid w:val="00534393"/>
    <w:rsid w:val="00534566"/>
    <w:rsid w:val="00534A26"/>
    <w:rsid w:val="00534CC3"/>
    <w:rsid w:val="0053551D"/>
    <w:rsid w:val="00535748"/>
    <w:rsid w:val="0053645B"/>
    <w:rsid w:val="00536BC8"/>
    <w:rsid w:val="00537B7D"/>
    <w:rsid w:val="00537DE4"/>
    <w:rsid w:val="00537EDF"/>
    <w:rsid w:val="0054086B"/>
    <w:rsid w:val="00540D38"/>
    <w:rsid w:val="0054132C"/>
    <w:rsid w:val="0054146B"/>
    <w:rsid w:val="0054183D"/>
    <w:rsid w:val="00541CCD"/>
    <w:rsid w:val="00541D1F"/>
    <w:rsid w:val="00542179"/>
    <w:rsid w:val="00542D31"/>
    <w:rsid w:val="00542DB3"/>
    <w:rsid w:val="00542DF1"/>
    <w:rsid w:val="00543712"/>
    <w:rsid w:val="005439F3"/>
    <w:rsid w:val="00543CA8"/>
    <w:rsid w:val="00543F63"/>
    <w:rsid w:val="00544B3E"/>
    <w:rsid w:val="00544E6F"/>
    <w:rsid w:val="00545201"/>
    <w:rsid w:val="005461D9"/>
    <w:rsid w:val="00546608"/>
    <w:rsid w:val="00547393"/>
    <w:rsid w:val="00550031"/>
    <w:rsid w:val="005504D9"/>
    <w:rsid w:val="00551A68"/>
    <w:rsid w:val="00551CD8"/>
    <w:rsid w:val="0055276D"/>
    <w:rsid w:val="00552BEA"/>
    <w:rsid w:val="00552E9B"/>
    <w:rsid w:val="00552F14"/>
    <w:rsid w:val="00553654"/>
    <w:rsid w:val="00553675"/>
    <w:rsid w:val="00553CD6"/>
    <w:rsid w:val="00554202"/>
    <w:rsid w:val="00555A49"/>
    <w:rsid w:val="00555C53"/>
    <w:rsid w:val="00555EB5"/>
    <w:rsid w:val="0055638A"/>
    <w:rsid w:val="005568A4"/>
    <w:rsid w:val="005578CC"/>
    <w:rsid w:val="00557D83"/>
    <w:rsid w:val="00557E23"/>
    <w:rsid w:val="005601B3"/>
    <w:rsid w:val="0056022D"/>
    <w:rsid w:val="005606F6"/>
    <w:rsid w:val="00560AD0"/>
    <w:rsid w:val="00561161"/>
    <w:rsid w:val="0056139F"/>
    <w:rsid w:val="00561E54"/>
    <w:rsid w:val="0056296B"/>
    <w:rsid w:val="00562AB1"/>
    <w:rsid w:val="00562B48"/>
    <w:rsid w:val="00562E57"/>
    <w:rsid w:val="00563046"/>
    <w:rsid w:val="00563CCF"/>
    <w:rsid w:val="005643A2"/>
    <w:rsid w:val="005644DD"/>
    <w:rsid w:val="005650AB"/>
    <w:rsid w:val="0056517D"/>
    <w:rsid w:val="005651D7"/>
    <w:rsid w:val="00565284"/>
    <w:rsid w:val="005656C8"/>
    <w:rsid w:val="00565BEE"/>
    <w:rsid w:val="00565F18"/>
    <w:rsid w:val="00566734"/>
    <w:rsid w:val="0056686D"/>
    <w:rsid w:val="00566DC4"/>
    <w:rsid w:val="00567DE4"/>
    <w:rsid w:val="005709A7"/>
    <w:rsid w:val="005709D7"/>
    <w:rsid w:val="00570CDA"/>
    <w:rsid w:val="00570F2D"/>
    <w:rsid w:val="00571345"/>
    <w:rsid w:val="005718A5"/>
    <w:rsid w:val="00571B2E"/>
    <w:rsid w:val="00571B72"/>
    <w:rsid w:val="0057234B"/>
    <w:rsid w:val="005723CA"/>
    <w:rsid w:val="005727DC"/>
    <w:rsid w:val="0057289A"/>
    <w:rsid w:val="00572DE8"/>
    <w:rsid w:val="00572F71"/>
    <w:rsid w:val="0057339C"/>
    <w:rsid w:val="005738A3"/>
    <w:rsid w:val="00573B33"/>
    <w:rsid w:val="00574622"/>
    <w:rsid w:val="00574837"/>
    <w:rsid w:val="005749F7"/>
    <w:rsid w:val="00574F64"/>
    <w:rsid w:val="0057532C"/>
    <w:rsid w:val="005759B9"/>
    <w:rsid w:val="00575CC2"/>
    <w:rsid w:val="005762AC"/>
    <w:rsid w:val="005763E2"/>
    <w:rsid w:val="00576435"/>
    <w:rsid w:val="005764ED"/>
    <w:rsid w:val="0057763D"/>
    <w:rsid w:val="005777EB"/>
    <w:rsid w:val="00577F05"/>
    <w:rsid w:val="00577FFA"/>
    <w:rsid w:val="0058037E"/>
    <w:rsid w:val="0058129C"/>
    <w:rsid w:val="005812F5"/>
    <w:rsid w:val="0058201D"/>
    <w:rsid w:val="00582F5C"/>
    <w:rsid w:val="00583A1B"/>
    <w:rsid w:val="0058405C"/>
    <w:rsid w:val="005844E2"/>
    <w:rsid w:val="005847E1"/>
    <w:rsid w:val="005850D2"/>
    <w:rsid w:val="005853A8"/>
    <w:rsid w:val="00585F62"/>
    <w:rsid w:val="00586D27"/>
    <w:rsid w:val="00586E05"/>
    <w:rsid w:val="005875E0"/>
    <w:rsid w:val="005877D5"/>
    <w:rsid w:val="005879DF"/>
    <w:rsid w:val="00587AF6"/>
    <w:rsid w:val="00591383"/>
    <w:rsid w:val="00592FB6"/>
    <w:rsid w:val="005932F4"/>
    <w:rsid w:val="0059359A"/>
    <w:rsid w:val="00593650"/>
    <w:rsid w:val="0059390C"/>
    <w:rsid w:val="00595109"/>
    <w:rsid w:val="00595687"/>
    <w:rsid w:val="005964BC"/>
    <w:rsid w:val="00596500"/>
    <w:rsid w:val="00596620"/>
    <w:rsid w:val="005969FA"/>
    <w:rsid w:val="00596B92"/>
    <w:rsid w:val="00596F3D"/>
    <w:rsid w:val="00597146"/>
    <w:rsid w:val="00597862"/>
    <w:rsid w:val="005A0800"/>
    <w:rsid w:val="005A09F4"/>
    <w:rsid w:val="005A0EBA"/>
    <w:rsid w:val="005A114B"/>
    <w:rsid w:val="005A1B5F"/>
    <w:rsid w:val="005A2504"/>
    <w:rsid w:val="005A2DE6"/>
    <w:rsid w:val="005A2E0C"/>
    <w:rsid w:val="005A334E"/>
    <w:rsid w:val="005A38B9"/>
    <w:rsid w:val="005A472D"/>
    <w:rsid w:val="005A49A2"/>
    <w:rsid w:val="005A5028"/>
    <w:rsid w:val="005A5B35"/>
    <w:rsid w:val="005A5FDB"/>
    <w:rsid w:val="005A66E5"/>
    <w:rsid w:val="005A77F8"/>
    <w:rsid w:val="005B0238"/>
    <w:rsid w:val="005B052E"/>
    <w:rsid w:val="005B083F"/>
    <w:rsid w:val="005B0C00"/>
    <w:rsid w:val="005B0E46"/>
    <w:rsid w:val="005B143E"/>
    <w:rsid w:val="005B156D"/>
    <w:rsid w:val="005B159D"/>
    <w:rsid w:val="005B1B23"/>
    <w:rsid w:val="005B1B6F"/>
    <w:rsid w:val="005B1C28"/>
    <w:rsid w:val="005B2537"/>
    <w:rsid w:val="005B2556"/>
    <w:rsid w:val="005B25D0"/>
    <w:rsid w:val="005B2659"/>
    <w:rsid w:val="005B27F9"/>
    <w:rsid w:val="005B2850"/>
    <w:rsid w:val="005B2A2D"/>
    <w:rsid w:val="005B2ABE"/>
    <w:rsid w:val="005B3EC2"/>
    <w:rsid w:val="005B4002"/>
    <w:rsid w:val="005B42B5"/>
    <w:rsid w:val="005B4F2A"/>
    <w:rsid w:val="005B5749"/>
    <w:rsid w:val="005B6F33"/>
    <w:rsid w:val="005B7412"/>
    <w:rsid w:val="005B7973"/>
    <w:rsid w:val="005B7B80"/>
    <w:rsid w:val="005C033B"/>
    <w:rsid w:val="005C0526"/>
    <w:rsid w:val="005C07D2"/>
    <w:rsid w:val="005C0AB0"/>
    <w:rsid w:val="005C0D07"/>
    <w:rsid w:val="005C1D9B"/>
    <w:rsid w:val="005C23DF"/>
    <w:rsid w:val="005C26DF"/>
    <w:rsid w:val="005C27DB"/>
    <w:rsid w:val="005C2D9E"/>
    <w:rsid w:val="005C3407"/>
    <w:rsid w:val="005C365F"/>
    <w:rsid w:val="005C39CC"/>
    <w:rsid w:val="005C44E8"/>
    <w:rsid w:val="005C4BC1"/>
    <w:rsid w:val="005C50F3"/>
    <w:rsid w:val="005C53DB"/>
    <w:rsid w:val="005C576A"/>
    <w:rsid w:val="005C5979"/>
    <w:rsid w:val="005C5AAE"/>
    <w:rsid w:val="005C6056"/>
    <w:rsid w:val="005C6068"/>
    <w:rsid w:val="005C68CB"/>
    <w:rsid w:val="005C6954"/>
    <w:rsid w:val="005C6D63"/>
    <w:rsid w:val="005C75DF"/>
    <w:rsid w:val="005C7D9E"/>
    <w:rsid w:val="005C7DA1"/>
    <w:rsid w:val="005D0F80"/>
    <w:rsid w:val="005D1131"/>
    <w:rsid w:val="005D1242"/>
    <w:rsid w:val="005D13A3"/>
    <w:rsid w:val="005D1957"/>
    <w:rsid w:val="005D2476"/>
    <w:rsid w:val="005D28F6"/>
    <w:rsid w:val="005D2B4E"/>
    <w:rsid w:val="005D2CC7"/>
    <w:rsid w:val="005D3029"/>
    <w:rsid w:val="005D302C"/>
    <w:rsid w:val="005D306A"/>
    <w:rsid w:val="005D32C0"/>
    <w:rsid w:val="005D3A56"/>
    <w:rsid w:val="005D3E73"/>
    <w:rsid w:val="005D3EA1"/>
    <w:rsid w:val="005D482C"/>
    <w:rsid w:val="005D4B77"/>
    <w:rsid w:val="005D518E"/>
    <w:rsid w:val="005D56C8"/>
    <w:rsid w:val="005D57BD"/>
    <w:rsid w:val="005D5CE6"/>
    <w:rsid w:val="005D5D41"/>
    <w:rsid w:val="005D5E08"/>
    <w:rsid w:val="005D5EA0"/>
    <w:rsid w:val="005D6336"/>
    <w:rsid w:val="005D6414"/>
    <w:rsid w:val="005D64FF"/>
    <w:rsid w:val="005D65E3"/>
    <w:rsid w:val="005D6CE8"/>
    <w:rsid w:val="005D6E15"/>
    <w:rsid w:val="005D6FA7"/>
    <w:rsid w:val="005E0CEE"/>
    <w:rsid w:val="005E10F6"/>
    <w:rsid w:val="005E12F4"/>
    <w:rsid w:val="005E1BCC"/>
    <w:rsid w:val="005E20D9"/>
    <w:rsid w:val="005E218E"/>
    <w:rsid w:val="005E2230"/>
    <w:rsid w:val="005E299B"/>
    <w:rsid w:val="005E2CAF"/>
    <w:rsid w:val="005E2EF5"/>
    <w:rsid w:val="005E3246"/>
    <w:rsid w:val="005E34C2"/>
    <w:rsid w:val="005E384A"/>
    <w:rsid w:val="005E3968"/>
    <w:rsid w:val="005E3E85"/>
    <w:rsid w:val="005E40B6"/>
    <w:rsid w:val="005E43D0"/>
    <w:rsid w:val="005E45B7"/>
    <w:rsid w:val="005E4DCB"/>
    <w:rsid w:val="005E526E"/>
    <w:rsid w:val="005E56C1"/>
    <w:rsid w:val="005E59EB"/>
    <w:rsid w:val="005E5E81"/>
    <w:rsid w:val="005E63D1"/>
    <w:rsid w:val="005E63DC"/>
    <w:rsid w:val="005E69AB"/>
    <w:rsid w:val="005E6B6A"/>
    <w:rsid w:val="005E6B97"/>
    <w:rsid w:val="005E7185"/>
    <w:rsid w:val="005E735D"/>
    <w:rsid w:val="005E79AE"/>
    <w:rsid w:val="005F01B1"/>
    <w:rsid w:val="005F01C2"/>
    <w:rsid w:val="005F046D"/>
    <w:rsid w:val="005F08BE"/>
    <w:rsid w:val="005F0BE9"/>
    <w:rsid w:val="005F0E6B"/>
    <w:rsid w:val="005F1AC3"/>
    <w:rsid w:val="005F3AEA"/>
    <w:rsid w:val="005F3C8A"/>
    <w:rsid w:val="005F3EB5"/>
    <w:rsid w:val="005F49FA"/>
    <w:rsid w:val="005F50B9"/>
    <w:rsid w:val="005F5257"/>
    <w:rsid w:val="005F534A"/>
    <w:rsid w:val="005F58C3"/>
    <w:rsid w:val="005F5AAF"/>
    <w:rsid w:val="005F5B64"/>
    <w:rsid w:val="005F5EC2"/>
    <w:rsid w:val="005F6257"/>
    <w:rsid w:val="005F62CC"/>
    <w:rsid w:val="005F62EB"/>
    <w:rsid w:val="005F6E60"/>
    <w:rsid w:val="005F7A71"/>
    <w:rsid w:val="005F7A8B"/>
    <w:rsid w:val="005F7D52"/>
    <w:rsid w:val="005F7F5E"/>
    <w:rsid w:val="00600C87"/>
    <w:rsid w:val="00600CB0"/>
    <w:rsid w:val="00600DF3"/>
    <w:rsid w:val="0060160F"/>
    <w:rsid w:val="00601B71"/>
    <w:rsid w:val="0060248E"/>
    <w:rsid w:val="006025EC"/>
    <w:rsid w:val="00603976"/>
    <w:rsid w:val="00603EA7"/>
    <w:rsid w:val="006040BA"/>
    <w:rsid w:val="00604804"/>
    <w:rsid w:val="00604830"/>
    <w:rsid w:val="00604ADE"/>
    <w:rsid w:val="00604BA8"/>
    <w:rsid w:val="00604DBD"/>
    <w:rsid w:val="006052B5"/>
    <w:rsid w:val="006055E5"/>
    <w:rsid w:val="00605AFD"/>
    <w:rsid w:val="00605F3E"/>
    <w:rsid w:val="0060609C"/>
    <w:rsid w:val="0060620A"/>
    <w:rsid w:val="00606222"/>
    <w:rsid w:val="0060718C"/>
    <w:rsid w:val="006071D0"/>
    <w:rsid w:val="006074CD"/>
    <w:rsid w:val="00607B6A"/>
    <w:rsid w:val="006100CA"/>
    <w:rsid w:val="0061106E"/>
    <w:rsid w:val="00611208"/>
    <w:rsid w:val="00611338"/>
    <w:rsid w:val="00611EE7"/>
    <w:rsid w:val="006121C2"/>
    <w:rsid w:val="00612306"/>
    <w:rsid w:val="00612C67"/>
    <w:rsid w:val="006132C3"/>
    <w:rsid w:val="006134A9"/>
    <w:rsid w:val="0061396E"/>
    <w:rsid w:val="006141A6"/>
    <w:rsid w:val="00614422"/>
    <w:rsid w:val="006146A0"/>
    <w:rsid w:val="00614D64"/>
    <w:rsid w:val="00614F58"/>
    <w:rsid w:val="0061516B"/>
    <w:rsid w:val="006152A2"/>
    <w:rsid w:val="00615533"/>
    <w:rsid w:val="006155B4"/>
    <w:rsid w:val="00615A0C"/>
    <w:rsid w:val="00615A75"/>
    <w:rsid w:val="00615CB2"/>
    <w:rsid w:val="00616446"/>
    <w:rsid w:val="00616504"/>
    <w:rsid w:val="00616F0A"/>
    <w:rsid w:val="0061744E"/>
    <w:rsid w:val="006179DE"/>
    <w:rsid w:val="00620C2C"/>
    <w:rsid w:val="00620D1F"/>
    <w:rsid w:val="0062130D"/>
    <w:rsid w:val="00621C99"/>
    <w:rsid w:val="00621DD4"/>
    <w:rsid w:val="00621F34"/>
    <w:rsid w:val="0062215C"/>
    <w:rsid w:val="0062246F"/>
    <w:rsid w:val="006228D6"/>
    <w:rsid w:val="006232EB"/>
    <w:rsid w:val="0062341A"/>
    <w:rsid w:val="0062386E"/>
    <w:rsid w:val="00623ACA"/>
    <w:rsid w:val="006248E3"/>
    <w:rsid w:val="00624E07"/>
    <w:rsid w:val="00625768"/>
    <w:rsid w:val="00625B85"/>
    <w:rsid w:val="00625C11"/>
    <w:rsid w:val="006263DD"/>
    <w:rsid w:val="00626BA2"/>
    <w:rsid w:val="00626BF0"/>
    <w:rsid w:val="00626E76"/>
    <w:rsid w:val="0062721A"/>
    <w:rsid w:val="00627454"/>
    <w:rsid w:val="00627545"/>
    <w:rsid w:val="006279AA"/>
    <w:rsid w:val="00627C89"/>
    <w:rsid w:val="00632262"/>
    <w:rsid w:val="00632391"/>
    <w:rsid w:val="00633AE9"/>
    <w:rsid w:val="00633F1C"/>
    <w:rsid w:val="00634DC4"/>
    <w:rsid w:val="00634E0A"/>
    <w:rsid w:val="00634EAA"/>
    <w:rsid w:val="00634F73"/>
    <w:rsid w:val="0063539F"/>
    <w:rsid w:val="00635D2C"/>
    <w:rsid w:val="006401D1"/>
    <w:rsid w:val="0064026B"/>
    <w:rsid w:val="006402CA"/>
    <w:rsid w:val="00640605"/>
    <w:rsid w:val="00640C7A"/>
    <w:rsid w:val="00640D0C"/>
    <w:rsid w:val="006411CC"/>
    <w:rsid w:val="006411D9"/>
    <w:rsid w:val="00641212"/>
    <w:rsid w:val="00641433"/>
    <w:rsid w:val="006414AE"/>
    <w:rsid w:val="00641574"/>
    <w:rsid w:val="00641A34"/>
    <w:rsid w:val="00641AC1"/>
    <w:rsid w:val="0064268C"/>
    <w:rsid w:val="006442A6"/>
    <w:rsid w:val="006446ED"/>
    <w:rsid w:val="00644BDA"/>
    <w:rsid w:val="00645040"/>
    <w:rsid w:val="00646491"/>
    <w:rsid w:val="0064661E"/>
    <w:rsid w:val="006477AA"/>
    <w:rsid w:val="0064793C"/>
    <w:rsid w:val="00647940"/>
    <w:rsid w:val="00647D8E"/>
    <w:rsid w:val="00650712"/>
    <w:rsid w:val="00650E04"/>
    <w:rsid w:val="00651755"/>
    <w:rsid w:val="006517A9"/>
    <w:rsid w:val="00651D94"/>
    <w:rsid w:val="00651EB9"/>
    <w:rsid w:val="00652787"/>
    <w:rsid w:val="00652A7F"/>
    <w:rsid w:val="00652D50"/>
    <w:rsid w:val="006530C0"/>
    <w:rsid w:val="0065326D"/>
    <w:rsid w:val="00653592"/>
    <w:rsid w:val="0065376C"/>
    <w:rsid w:val="00653CAD"/>
    <w:rsid w:val="006541BF"/>
    <w:rsid w:val="006542CD"/>
    <w:rsid w:val="00655404"/>
    <w:rsid w:val="006558FA"/>
    <w:rsid w:val="00655C93"/>
    <w:rsid w:val="0065651E"/>
    <w:rsid w:val="00656C05"/>
    <w:rsid w:val="00656D7D"/>
    <w:rsid w:val="00656E92"/>
    <w:rsid w:val="0065721B"/>
    <w:rsid w:val="0065790D"/>
    <w:rsid w:val="00657A16"/>
    <w:rsid w:val="00657ABB"/>
    <w:rsid w:val="00657AF0"/>
    <w:rsid w:val="0066063A"/>
    <w:rsid w:val="0066146D"/>
    <w:rsid w:val="00661579"/>
    <w:rsid w:val="00661B89"/>
    <w:rsid w:val="006627EE"/>
    <w:rsid w:val="00662BAE"/>
    <w:rsid w:val="006631BF"/>
    <w:rsid w:val="00663788"/>
    <w:rsid w:val="006638F8"/>
    <w:rsid w:val="00663A36"/>
    <w:rsid w:val="0066449A"/>
    <w:rsid w:val="006644FB"/>
    <w:rsid w:val="006648AA"/>
    <w:rsid w:val="00664E4A"/>
    <w:rsid w:val="00664FC5"/>
    <w:rsid w:val="0066580F"/>
    <w:rsid w:val="006659D4"/>
    <w:rsid w:val="00665FE4"/>
    <w:rsid w:val="0066647D"/>
    <w:rsid w:val="0066649E"/>
    <w:rsid w:val="00666CD9"/>
    <w:rsid w:val="00667268"/>
    <w:rsid w:val="00667374"/>
    <w:rsid w:val="006674D2"/>
    <w:rsid w:val="006677DD"/>
    <w:rsid w:val="00667ED1"/>
    <w:rsid w:val="00667F3E"/>
    <w:rsid w:val="00667F82"/>
    <w:rsid w:val="00670097"/>
    <w:rsid w:val="006701AC"/>
    <w:rsid w:val="00670320"/>
    <w:rsid w:val="0067044F"/>
    <w:rsid w:val="00670A27"/>
    <w:rsid w:val="00670B03"/>
    <w:rsid w:val="00670EF9"/>
    <w:rsid w:val="0067130A"/>
    <w:rsid w:val="00671764"/>
    <w:rsid w:val="0067183F"/>
    <w:rsid w:val="00671D68"/>
    <w:rsid w:val="00671D82"/>
    <w:rsid w:val="00672447"/>
    <w:rsid w:val="00672802"/>
    <w:rsid w:val="00672A12"/>
    <w:rsid w:val="00673081"/>
    <w:rsid w:val="006732C2"/>
    <w:rsid w:val="006734B2"/>
    <w:rsid w:val="006735EE"/>
    <w:rsid w:val="00673FA9"/>
    <w:rsid w:val="00674B55"/>
    <w:rsid w:val="00675738"/>
    <w:rsid w:val="00675D06"/>
    <w:rsid w:val="0067694F"/>
    <w:rsid w:val="00676C44"/>
    <w:rsid w:val="00676F07"/>
    <w:rsid w:val="00676FE5"/>
    <w:rsid w:val="006772E0"/>
    <w:rsid w:val="006775B5"/>
    <w:rsid w:val="006777CC"/>
    <w:rsid w:val="00677F16"/>
    <w:rsid w:val="00680547"/>
    <w:rsid w:val="00680865"/>
    <w:rsid w:val="00680CBC"/>
    <w:rsid w:val="00681169"/>
    <w:rsid w:val="00681377"/>
    <w:rsid w:val="006825EE"/>
    <w:rsid w:val="006826A2"/>
    <w:rsid w:val="00682794"/>
    <w:rsid w:val="00683057"/>
    <w:rsid w:val="0068327C"/>
    <w:rsid w:val="00683375"/>
    <w:rsid w:val="00683F8E"/>
    <w:rsid w:val="00684514"/>
    <w:rsid w:val="00684A67"/>
    <w:rsid w:val="00684A6F"/>
    <w:rsid w:val="006851FF"/>
    <w:rsid w:val="006857D8"/>
    <w:rsid w:val="00685AFF"/>
    <w:rsid w:val="0068696A"/>
    <w:rsid w:val="00686D43"/>
    <w:rsid w:val="0068723F"/>
    <w:rsid w:val="006873AE"/>
    <w:rsid w:val="00687674"/>
    <w:rsid w:val="006877A8"/>
    <w:rsid w:val="006879B3"/>
    <w:rsid w:val="00687DFB"/>
    <w:rsid w:val="0069086E"/>
    <w:rsid w:val="00690EFE"/>
    <w:rsid w:val="00690F01"/>
    <w:rsid w:val="006911B9"/>
    <w:rsid w:val="00691BA0"/>
    <w:rsid w:val="00691E53"/>
    <w:rsid w:val="00691E6C"/>
    <w:rsid w:val="006924F9"/>
    <w:rsid w:val="00692C49"/>
    <w:rsid w:val="006934D2"/>
    <w:rsid w:val="00693551"/>
    <w:rsid w:val="006935E1"/>
    <w:rsid w:val="00693F17"/>
    <w:rsid w:val="006940C2"/>
    <w:rsid w:val="00694B6F"/>
    <w:rsid w:val="00694F85"/>
    <w:rsid w:val="006951BB"/>
    <w:rsid w:val="00695351"/>
    <w:rsid w:val="00695511"/>
    <w:rsid w:val="006969AC"/>
    <w:rsid w:val="00696C61"/>
    <w:rsid w:val="00697255"/>
    <w:rsid w:val="0069750A"/>
    <w:rsid w:val="00697BCD"/>
    <w:rsid w:val="00697F65"/>
    <w:rsid w:val="006A00D1"/>
    <w:rsid w:val="006A0426"/>
    <w:rsid w:val="006A060F"/>
    <w:rsid w:val="006A0B01"/>
    <w:rsid w:val="006A0B0A"/>
    <w:rsid w:val="006A0B29"/>
    <w:rsid w:val="006A1046"/>
    <w:rsid w:val="006A1361"/>
    <w:rsid w:val="006A1777"/>
    <w:rsid w:val="006A22D0"/>
    <w:rsid w:val="006A27BB"/>
    <w:rsid w:val="006A2E40"/>
    <w:rsid w:val="006A401C"/>
    <w:rsid w:val="006A5CDC"/>
    <w:rsid w:val="006A5EC3"/>
    <w:rsid w:val="006A60F6"/>
    <w:rsid w:val="006A624D"/>
    <w:rsid w:val="006A6B77"/>
    <w:rsid w:val="006A73D5"/>
    <w:rsid w:val="006A7842"/>
    <w:rsid w:val="006A7960"/>
    <w:rsid w:val="006A7BBD"/>
    <w:rsid w:val="006B0638"/>
    <w:rsid w:val="006B0B21"/>
    <w:rsid w:val="006B0CC0"/>
    <w:rsid w:val="006B0D31"/>
    <w:rsid w:val="006B0FAD"/>
    <w:rsid w:val="006B170A"/>
    <w:rsid w:val="006B2446"/>
    <w:rsid w:val="006B2485"/>
    <w:rsid w:val="006B2BCA"/>
    <w:rsid w:val="006B3247"/>
    <w:rsid w:val="006B3377"/>
    <w:rsid w:val="006B390F"/>
    <w:rsid w:val="006B452A"/>
    <w:rsid w:val="006B588C"/>
    <w:rsid w:val="006B5DBA"/>
    <w:rsid w:val="006B642E"/>
    <w:rsid w:val="006B66E6"/>
    <w:rsid w:val="006B67CA"/>
    <w:rsid w:val="006B7128"/>
    <w:rsid w:val="006B71AC"/>
    <w:rsid w:val="006B78EE"/>
    <w:rsid w:val="006B7C97"/>
    <w:rsid w:val="006B7D15"/>
    <w:rsid w:val="006C02D6"/>
    <w:rsid w:val="006C0675"/>
    <w:rsid w:val="006C09A3"/>
    <w:rsid w:val="006C0ABA"/>
    <w:rsid w:val="006C1011"/>
    <w:rsid w:val="006C12EF"/>
    <w:rsid w:val="006C1B95"/>
    <w:rsid w:val="006C1BA0"/>
    <w:rsid w:val="006C2744"/>
    <w:rsid w:val="006C28A8"/>
    <w:rsid w:val="006C4176"/>
    <w:rsid w:val="006C4697"/>
    <w:rsid w:val="006C48B9"/>
    <w:rsid w:val="006C50CA"/>
    <w:rsid w:val="006C5AF9"/>
    <w:rsid w:val="006C5CCD"/>
    <w:rsid w:val="006C603D"/>
    <w:rsid w:val="006C6FB1"/>
    <w:rsid w:val="006C7A9B"/>
    <w:rsid w:val="006C7CAB"/>
    <w:rsid w:val="006D0077"/>
    <w:rsid w:val="006D0B9B"/>
    <w:rsid w:val="006D0BD1"/>
    <w:rsid w:val="006D11E4"/>
    <w:rsid w:val="006D124A"/>
    <w:rsid w:val="006D17AE"/>
    <w:rsid w:val="006D1BE4"/>
    <w:rsid w:val="006D1C66"/>
    <w:rsid w:val="006D25F9"/>
    <w:rsid w:val="006D267A"/>
    <w:rsid w:val="006D30BB"/>
    <w:rsid w:val="006D3176"/>
    <w:rsid w:val="006D3EF4"/>
    <w:rsid w:val="006D42B3"/>
    <w:rsid w:val="006D42BA"/>
    <w:rsid w:val="006D44E4"/>
    <w:rsid w:val="006D4C4F"/>
    <w:rsid w:val="006D5444"/>
    <w:rsid w:val="006D651E"/>
    <w:rsid w:val="006D6E5A"/>
    <w:rsid w:val="006D709D"/>
    <w:rsid w:val="006D7B90"/>
    <w:rsid w:val="006E0A7E"/>
    <w:rsid w:val="006E10B3"/>
    <w:rsid w:val="006E1193"/>
    <w:rsid w:val="006E122B"/>
    <w:rsid w:val="006E1884"/>
    <w:rsid w:val="006E1E06"/>
    <w:rsid w:val="006E1FC7"/>
    <w:rsid w:val="006E25F0"/>
    <w:rsid w:val="006E2636"/>
    <w:rsid w:val="006E3101"/>
    <w:rsid w:val="006E35CC"/>
    <w:rsid w:val="006E35E7"/>
    <w:rsid w:val="006E36E8"/>
    <w:rsid w:val="006E38F0"/>
    <w:rsid w:val="006E47D7"/>
    <w:rsid w:val="006E4B32"/>
    <w:rsid w:val="006E4C68"/>
    <w:rsid w:val="006E50D2"/>
    <w:rsid w:val="006E63E0"/>
    <w:rsid w:val="006E6929"/>
    <w:rsid w:val="006E6BE8"/>
    <w:rsid w:val="006E6CE8"/>
    <w:rsid w:val="006E6EF6"/>
    <w:rsid w:val="006E708D"/>
    <w:rsid w:val="006E7DB5"/>
    <w:rsid w:val="006E7F25"/>
    <w:rsid w:val="006F1F15"/>
    <w:rsid w:val="006F2AD8"/>
    <w:rsid w:val="006F2E16"/>
    <w:rsid w:val="006F3A62"/>
    <w:rsid w:val="006F4511"/>
    <w:rsid w:val="006F4532"/>
    <w:rsid w:val="006F47E3"/>
    <w:rsid w:val="006F4912"/>
    <w:rsid w:val="006F51FF"/>
    <w:rsid w:val="006F5B53"/>
    <w:rsid w:val="006F6A08"/>
    <w:rsid w:val="006F6EBF"/>
    <w:rsid w:val="006F7CB1"/>
    <w:rsid w:val="006F7D0F"/>
    <w:rsid w:val="007000B5"/>
    <w:rsid w:val="00701756"/>
    <w:rsid w:val="00701793"/>
    <w:rsid w:val="007018BD"/>
    <w:rsid w:val="00701C47"/>
    <w:rsid w:val="00702888"/>
    <w:rsid w:val="00703809"/>
    <w:rsid w:val="00703911"/>
    <w:rsid w:val="00703D26"/>
    <w:rsid w:val="00704440"/>
    <w:rsid w:val="0070494A"/>
    <w:rsid w:val="007051C1"/>
    <w:rsid w:val="007055EE"/>
    <w:rsid w:val="00705BD6"/>
    <w:rsid w:val="00706BE3"/>
    <w:rsid w:val="00707631"/>
    <w:rsid w:val="007101C0"/>
    <w:rsid w:val="00710522"/>
    <w:rsid w:val="00710B85"/>
    <w:rsid w:val="00711128"/>
    <w:rsid w:val="0071146C"/>
    <w:rsid w:val="007118CB"/>
    <w:rsid w:val="007119E6"/>
    <w:rsid w:val="00711F21"/>
    <w:rsid w:val="007121E7"/>
    <w:rsid w:val="00712258"/>
    <w:rsid w:val="00713387"/>
    <w:rsid w:val="00713698"/>
    <w:rsid w:val="0071392A"/>
    <w:rsid w:val="00713B74"/>
    <w:rsid w:val="00713C0A"/>
    <w:rsid w:val="00713E57"/>
    <w:rsid w:val="0071498A"/>
    <w:rsid w:val="00714DE0"/>
    <w:rsid w:val="007153AB"/>
    <w:rsid w:val="00715EE2"/>
    <w:rsid w:val="00716039"/>
    <w:rsid w:val="00716219"/>
    <w:rsid w:val="00716660"/>
    <w:rsid w:val="00716C7C"/>
    <w:rsid w:val="00717207"/>
    <w:rsid w:val="007205BD"/>
    <w:rsid w:val="00721299"/>
    <w:rsid w:val="007212F7"/>
    <w:rsid w:val="0072154A"/>
    <w:rsid w:val="00721698"/>
    <w:rsid w:val="0072210D"/>
    <w:rsid w:val="0072219E"/>
    <w:rsid w:val="0072291B"/>
    <w:rsid w:val="007239AE"/>
    <w:rsid w:val="007240DB"/>
    <w:rsid w:val="00724214"/>
    <w:rsid w:val="00724A29"/>
    <w:rsid w:val="00724E72"/>
    <w:rsid w:val="00725053"/>
    <w:rsid w:val="00725AF5"/>
    <w:rsid w:val="00725D74"/>
    <w:rsid w:val="00726D5A"/>
    <w:rsid w:val="00727277"/>
    <w:rsid w:val="00727BC2"/>
    <w:rsid w:val="00730379"/>
    <w:rsid w:val="0073056B"/>
    <w:rsid w:val="00731C24"/>
    <w:rsid w:val="00731DA3"/>
    <w:rsid w:val="00732115"/>
    <w:rsid w:val="00732635"/>
    <w:rsid w:val="00732740"/>
    <w:rsid w:val="0073277E"/>
    <w:rsid w:val="00732C03"/>
    <w:rsid w:val="00733311"/>
    <w:rsid w:val="00733869"/>
    <w:rsid w:val="00733EF7"/>
    <w:rsid w:val="007343E5"/>
    <w:rsid w:val="007351C3"/>
    <w:rsid w:val="0073524C"/>
    <w:rsid w:val="007352B6"/>
    <w:rsid w:val="00735534"/>
    <w:rsid w:val="007359CF"/>
    <w:rsid w:val="007360CC"/>
    <w:rsid w:val="0073612F"/>
    <w:rsid w:val="00736806"/>
    <w:rsid w:val="007368C6"/>
    <w:rsid w:val="00737743"/>
    <w:rsid w:val="007379ED"/>
    <w:rsid w:val="00740E0A"/>
    <w:rsid w:val="00740EC5"/>
    <w:rsid w:val="0074120C"/>
    <w:rsid w:val="00741537"/>
    <w:rsid w:val="007416C2"/>
    <w:rsid w:val="00741A33"/>
    <w:rsid w:val="00742907"/>
    <w:rsid w:val="007429D5"/>
    <w:rsid w:val="00742B3D"/>
    <w:rsid w:val="00743362"/>
    <w:rsid w:val="007433CB"/>
    <w:rsid w:val="00743C56"/>
    <w:rsid w:val="00743CFF"/>
    <w:rsid w:val="00744478"/>
    <w:rsid w:val="0074490E"/>
    <w:rsid w:val="007449D1"/>
    <w:rsid w:val="00744A76"/>
    <w:rsid w:val="00744CFF"/>
    <w:rsid w:val="007451FB"/>
    <w:rsid w:val="00745958"/>
    <w:rsid w:val="007461FA"/>
    <w:rsid w:val="00746CD4"/>
    <w:rsid w:val="0074747A"/>
    <w:rsid w:val="00747943"/>
    <w:rsid w:val="00747ABA"/>
    <w:rsid w:val="00747D2D"/>
    <w:rsid w:val="007500C0"/>
    <w:rsid w:val="007503E8"/>
    <w:rsid w:val="007514CC"/>
    <w:rsid w:val="007514F8"/>
    <w:rsid w:val="00751A94"/>
    <w:rsid w:val="00752186"/>
    <w:rsid w:val="00752481"/>
    <w:rsid w:val="00752828"/>
    <w:rsid w:val="007531E6"/>
    <w:rsid w:val="00753393"/>
    <w:rsid w:val="00753857"/>
    <w:rsid w:val="00753B87"/>
    <w:rsid w:val="00753F23"/>
    <w:rsid w:val="00754327"/>
    <w:rsid w:val="007544C3"/>
    <w:rsid w:val="007548F9"/>
    <w:rsid w:val="00754AEE"/>
    <w:rsid w:val="00754EBE"/>
    <w:rsid w:val="00755567"/>
    <w:rsid w:val="00755813"/>
    <w:rsid w:val="00755BF8"/>
    <w:rsid w:val="00755C06"/>
    <w:rsid w:val="007561F8"/>
    <w:rsid w:val="007564C3"/>
    <w:rsid w:val="00756607"/>
    <w:rsid w:val="007567EE"/>
    <w:rsid w:val="0075688A"/>
    <w:rsid w:val="007569E5"/>
    <w:rsid w:val="007574DF"/>
    <w:rsid w:val="00757702"/>
    <w:rsid w:val="00760322"/>
    <w:rsid w:val="007605B3"/>
    <w:rsid w:val="00760EF8"/>
    <w:rsid w:val="007617A8"/>
    <w:rsid w:val="00761B17"/>
    <w:rsid w:val="00762280"/>
    <w:rsid w:val="007622D3"/>
    <w:rsid w:val="00762F0A"/>
    <w:rsid w:val="00762FD2"/>
    <w:rsid w:val="0076309B"/>
    <w:rsid w:val="007634AD"/>
    <w:rsid w:val="0076356C"/>
    <w:rsid w:val="007635A2"/>
    <w:rsid w:val="00763E77"/>
    <w:rsid w:val="007640BA"/>
    <w:rsid w:val="007641EC"/>
    <w:rsid w:val="00764432"/>
    <w:rsid w:val="00764580"/>
    <w:rsid w:val="007645B4"/>
    <w:rsid w:val="00764A43"/>
    <w:rsid w:val="00764CCF"/>
    <w:rsid w:val="00764D4A"/>
    <w:rsid w:val="00765274"/>
    <w:rsid w:val="0076565D"/>
    <w:rsid w:val="00765CA6"/>
    <w:rsid w:val="00765D5E"/>
    <w:rsid w:val="007664BD"/>
    <w:rsid w:val="007665D0"/>
    <w:rsid w:val="00766BEE"/>
    <w:rsid w:val="00767FA6"/>
    <w:rsid w:val="00770B2B"/>
    <w:rsid w:val="00770C4B"/>
    <w:rsid w:val="00770D1D"/>
    <w:rsid w:val="00771D44"/>
    <w:rsid w:val="00772947"/>
    <w:rsid w:val="00773070"/>
    <w:rsid w:val="00773400"/>
    <w:rsid w:val="007746C2"/>
    <w:rsid w:val="007747FC"/>
    <w:rsid w:val="00774B93"/>
    <w:rsid w:val="00774E61"/>
    <w:rsid w:val="00775373"/>
    <w:rsid w:val="00775432"/>
    <w:rsid w:val="007755DA"/>
    <w:rsid w:val="00775796"/>
    <w:rsid w:val="00775A2C"/>
    <w:rsid w:val="00775BA2"/>
    <w:rsid w:val="00775E66"/>
    <w:rsid w:val="00775F9F"/>
    <w:rsid w:val="00776D13"/>
    <w:rsid w:val="00777105"/>
    <w:rsid w:val="007775E7"/>
    <w:rsid w:val="007779EC"/>
    <w:rsid w:val="00777D9C"/>
    <w:rsid w:val="00780094"/>
    <w:rsid w:val="0078026C"/>
    <w:rsid w:val="00780539"/>
    <w:rsid w:val="00780637"/>
    <w:rsid w:val="0078088F"/>
    <w:rsid w:val="007816B4"/>
    <w:rsid w:val="00781C61"/>
    <w:rsid w:val="00781DAE"/>
    <w:rsid w:val="00782165"/>
    <w:rsid w:val="00782236"/>
    <w:rsid w:val="00782A0D"/>
    <w:rsid w:val="00782DF0"/>
    <w:rsid w:val="00783624"/>
    <w:rsid w:val="007839D2"/>
    <w:rsid w:val="00783D66"/>
    <w:rsid w:val="00783E3C"/>
    <w:rsid w:val="00784773"/>
    <w:rsid w:val="0078490D"/>
    <w:rsid w:val="00785359"/>
    <w:rsid w:val="00785566"/>
    <w:rsid w:val="00785ABD"/>
    <w:rsid w:val="00786051"/>
    <w:rsid w:val="0078628E"/>
    <w:rsid w:val="007864F1"/>
    <w:rsid w:val="007866D6"/>
    <w:rsid w:val="00787D92"/>
    <w:rsid w:val="0079061F"/>
    <w:rsid w:val="0079095A"/>
    <w:rsid w:val="00790D76"/>
    <w:rsid w:val="007911ED"/>
    <w:rsid w:val="0079147C"/>
    <w:rsid w:val="007916C6"/>
    <w:rsid w:val="0079219F"/>
    <w:rsid w:val="007923D2"/>
    <w:rsid w:val="00792C04"/>
    <w:rsid w:val="00793A87"/>
    <w:rsid w:val="00793B0D"/>
    <w:rsid w:val="00793BC0"/>
    <w:rsid w:val="00793E75"/>
    <w:rsid w:val="007941B5"/>
    <w:rsid w:val="00794576"/>
    <w:rsid w:val="007947AC"/>
    <w:rsid w:val="007952F5"/>
    <w:rsid w:val="00795D12"/>
    <w:rsid w:val="00795D84"/>
    <w:rsid w:val="0079631A"/>
    <w:rsid w:val="00796D9B"/>
    <w:rsid w:val="00797685"/>
    <w:rsid w:val="007976C0"/>
    <w:rsid w:val="007977FE"/>
    <w:rsid w:val="00797986"/>
    <w:rsid w:val="007A0042"/>
    <w:rsid w:val="007A0666"/>
    <w:rsid w:val="007A07A4"/>
    <w:rsid w:val="007A175F"/>
    <w:rsid w:val="007A18F0"/>
    <w:rsid w:val="007A2BBA"/>
    <w:rsid w:val="007A3A58"/>
    <w:rsid w:val="007A46EA"/>
    <w:rsid w:val="007A4CC1"/>
    <w:rsid w:val="007A4D6A"/>
    <w:rsid w:val="007A51F8"/>
    <w:rsid w:val="007A66C3"/>
    <w:rsid w:val="007A685C"/>
    <w:rsid w:val="007A687A"/>
    <w:rsid w:val="007A6AB7"/>
    <w:rsid w:val="007A6B0A"/>
    <w:rsid w:val="007A6CD1"/>
    <w:rsid w:val="007A7532"/>
    <w:rsid w:val="007A76E5"/>
    <w:rsid w:val="007A792D"/>
    <w:rsid w:val="007B0499"/>
    <w:rsid w:val="007B0B6D"/>
    <w:rsid w:val="007B0ECF"/>
    <w:rsid w:val="007B0F10"/>
    <w:rsid w:val="007B11DB"/>
    <w:rsid w:val="007B148C"/>
    <w:rsid w:val="007B150C"/>
    <w:rsid w:val="007B17D5"/>
    <w:rsid w:val="007B19D5"/>
    <w:rsid w:val="007B2012"/>
    <w:rsid w:val="007B2BAB"/>
    <w:rsid w:val="007B31A0"/>
    <w:rsid w:val="007B3319"/>
    <w:rsid w:val="007B3515"/>
    <w:rsid w:val="007B36D7"/>
    <w:rsid w:val="007B3FEE"/>
    <w:rsid w:val="007B4215"/>
    <w:rsid w:val="007B48B7"/>
    <w:rsid w:val="007B4B1D"/>
    <w:rsid w:val="007B4FBB"/>
    <w:rsid w:val="007B5018"/>
    <w:rsid w:val="007B565A"/>
    <w:rsid w:val="007B5A30"/>
    <w:rsid w:val="007B61C6"/>
    <w:rsid w:val="007B725A"/>
    <w:rsid w:val="007B7569"/>
    <w:rsid w:val="007B7F53"/>
    <w:rsid w:val="007C00D9"/>
    <w:rsid w:val="007C0BAC"/>
    <w:rsid w:val="007C0EC6"/>
    <w:rsid w:val="007C1530"/>
    <w:rsid w:val="007C1B48"/>
    <w:rsid w:val="007C1DD3"/>
    <w:rsid w:val="007C2072"/>
    <w:rsid w:val="007C20B3"/>
    <w:rsid w:val="007C25A3"/>
    <w:rsid w:val="007C25F1"/>
    <w:rsid w:val="007C2805"/>
    <w:rsid w:val="007C30FD"/>
    <w:rsid w:val="007C31FD"/>
    <w:rsid w:val="007C3892"/>
    <w:rsid w:val="007C3B18"/>
    <w:rsid w:val="007C3FC8"/>
    <w:rsid w:val="007C429C"/>
    <w:rsid w:val="007C4732"/>
    <w:rsid w:val="007C4A8C"/>
    <w:rsid w:val="007C4CBE"/>
    <w:rsid w:val="007C4FEF"/>
    <w:rsid w:val="007C5357"/>
    <w:rsid w:val="007C53DB"/>
    <w:rsid w:val="007C6159"/>
    <w:rsid w:val="007C6DA5"/>
    <w:rsid w:val="007C6F77"/>
    <w:rsid w:val="007C7898"/>
    <w:rsid w:val="007C7C69"/>
    <w:rsid w:val="007D1BA0"/>
    <w:rsid w:val="007D2C01"/>
    <w:rsid w:val="007D3750"/>
    <w:rsid w:val="007D3888"/>
    <w:rsid w:val="007D3DF5"/>
    <w:rsid w:val="007D3ED7"/>
    <w:rsid w:val="007D4427"/>
    <w:rsid w:val="007D445D"/>
    <w:rsid w:val="007D491D"/>
    <w:rsid w:val="007D4D45"/>
    <w:rsid w:val="007D4E29"/>
    <w:rsid w:val="007D5117"/>
    <w:rsid w:val="007D54A1"/>
    <w:rsid w:val="007D58C9"/>
    <w:rsid w:val="007D5DEC"/>
    <w:rsid w:val="007D62F1"/>
    <w:rsid w:val="007D64D2"/>
    <w:rsid w:val="007D663F"/>
    <w:rsid w:val="007D6768"/>
    <w:rsid w:val="007D6BA0"/>
    <w:rsid w:val="007D7456"/>
    <w:rsid w:val="007D7774"/>
    <w:rsid w:val="007D7DD0"/>
    <w:rsid w:val="007E10DB"/>
    <w:rsid w:val="007E14C4"/>
    <w:rsid w:val="007E2261"/>
    <w:rsid w:val="007E2264"/>
    <w:rsid w:val="007E2924"/>
    <w:rsid w:val="007E2C92"/>
    <w:rsid w:val="007E2CF1"/>
    <w:rsid w:val="007E31BE"/>
    <w:rsid w:val="007E3417"/>
    <w:rsid w:val="007E3957"/>
    <w:rsid w:val="007E3B7A"/>
    <w:rsid w:val="007E4383"/>
    <w:rsid w:val="007E4BB7"/>
    <w:rsid w:val="007E4E9C"/>
    <w:rsid w:val="007E5CE6"/>
    <w:rsid w:val="007E601B"/>
    <w:rsid w:val="007E70D7"/>
    <w:rsid w:val="007E7160"/>
    <w:rsid w:val="007E7203"/>
    <w:rsid w:val="007E74AD"/>
    <w:rsid w:val="007E75B9"/>
    <w:rsid w:val="007E75D6"/>
    <w:rsid w:val="007E7625"/>
    <w:rsid w:val="007F0125"/>
    <w:rsid w:val="007F0692"/>
    <w:rsid w:val="007F11D5"/>
    <w:rsid w:val="007F1377"/>
    <w:rsid w:val="007F184A"/>
    <w:rsid w:val="007F2B64"/>
    <w:rsid w:val="007F2E28"/>
    <w:rsid w:val="007F384A"/>
    <w:rsid w:val="007F3CB4"/>
    <w:rsid w:val="007F422C"/>
    <w:rsid w:val="007F4651"/>
    <w:rsid w:val="007F52DB"/>
    <w:rsid w:val="007F6143"/>
    <w:rsid w:val="007F64B5"/>
    <w:rsid w:val="007F6B5E"/>
    <w:rsid w:val="007F6DCA"/>
    <w:rsid w:val="007F71C1"/>
    <w:rsid w:val="007F71E5"/>
    <w:rsid w:val="007F767A"/>
    <w:rsid w:val="007F7C85"/>
    <w:rsid w:val="007F7CF8"/>
    <w:rsid w:val="00800068"/>
    <w:rsid w:val="008006B0"/>
    <w:rsid w:val="0080073C"/>
    <w:rsid w:val="008009E2"/>
    <w:rsid w:val="0080140F"/>
    <w:rsid w:val="00801675"/>
    <w:rsid w:val="008016FA"/>
    <w:rsid w:val="00801B06"/>
    <w:rsid w:val="00802960"/>
    <w:rsid w:val="00802E19"/>
    <w:rsid w:val="0080365E"/>
    <w:rsid w:val="00803C16"/>
    <w:rsid w:val="00803C1E"/>
    <w:rsid w:val="0080427E"/>
    <w:rsid w:val="00804337"/>
    <w:rsid w:val="00804724"/>
    <w:rsid w:val="00804CC1"/>
    <w:rsid w:val="00804DEB"/>
    <w:rsid w:val="00804E6E"/>
    <w:rsid w:val="00805221"/>
    <w:rsid w:val="00805836"/>
    <w:rsid w:val="00805A1F"/>
    <w:rsid w:val="00805B13"/>
    <w:rsid w:val="00805C6F"/>
    <w:rsid w:val="00806391"/>
    <w:rsid w:val="00806569"/>
    <w:rsid w:val="008066B2"/>
    <w:rsid w:val="00807331"/>
    <w:rsid w:val="008075AC"/>
    <w:rsid w:val="00807A0C"/>
    <w:rsid w:val="00807C1E"/>
    <w:rsid w:val="00810643"/>
    <w:rsid w:val="00810F0F"/>
    <w:rsid w:val="00810F65"/>
    <w:rsid w:val="008118D3"/>
    <w:rsid w:val="00811A13"/>
    <w:rsid w:val="00812402"/>
    <w:rsid w:val="00812465"/>
    <w:rsid w:val="00812618"/>
    <w:rsid w:val="00812A31"/>
    <w:rsid w:val="00812DA5"/>
    <w:rsid w:val="00812F70"/>
    <w:rsid w:val="008131B5"/>
    <w:rsid w:val="008135B0"/>
    <w:rsid w:val="0081372D"/>
    <w:rsid w:val="00813ACE"/>
    <w:rsid w:val="00813C58"/>
    <w:rsid w:val="00813D1F"/>
    <w:rsid w:val="00813E48"/>
    <w:rsid w:val="00814CDB"/>
    <w:rsid w:val="0081554F"/>
    <w:rsid w:val="00815A9F"/>
    <w:rsid w:val="00815D7D"/>
    <w:rsid w:val="00815F61"/>
    <w:rsid w:val="0081614F"/>
    <w:rsid w:val="00816DE4"/>
    <w:rsid w:val="00816DFD"/>
    <w:rsid w:val="00816F80"/>
    <w:rsid w:val="00817320"/>
    <w:rsid w:val="008175E5"/>
    <w:rsid w:val="00817D80"/>
    <w:rsid w:val="00820172"/>
    <w:rsid w:val="00820196"/>
    <w:rsid w:val="00820460"/>
    <w:rsid w:val="008207C3"/>
    <w:rsid w:val="00820882"/>
    <w:rsid w:val="0082094E"/>
    <w:rsid w:val="0082111E"/>
    <w:rsid w:val="00821828"/>
    <w:rsid w:val="00821A03"/>
    <w:rsid w:val="00821ACE"/>
    <w:rsid w:val="00822588"/>
    <w:rsid w:val="008227A5"/>
    <w:rsid w:val="00822B95"/>
    <w:rsid w:val="0082356D"/>
    <w:rsid w:val="00823CF2"/>
    <w:rsid w:val="0082468C"/>
    <w:rsid w:val="00825739"/>
    <w:rsid w:val="0082590D"/>
    <w:rsid w:val="00825B73"/>
    <w:rsid w:val="00825FD8"/>
    <w:rsid w:val="0082630A"/>
    <w:rsid w:val="0082688F"/>
    <w:rsid w:val="00826CBB"/>
    <w:rsid w:val="00826EB0"/>
    <w:rsid w:val="0083066B"/>
    <w:rsid w:val="00830F23"/>
    <w:rsid w:val="00830F63"/>
    <w:rsid w:val="00831398"/>
    <w:rsid w:val="0083172D"/>
    <w:rsid w:val="0083181C"/>
    <w:rsid w:val="00831EF5"/>
    <w:rsid w:val="0083206E"/>
    <w:rsid w:val="008322DC"/>
    <w:rsid w:val="00832435"/>
    <w:rsid w:val="00832C51"/>
    <w:rsid w:val="00833971"/>
    <w:rsid w:val="00833DF7"/>
    <w:rsid w:val="0083490C"/>
    <w:rsid w:val="00834F45"/>
    <w:rsid w:val="008350BC"/>
    <w:rsid w:val="0083577B"/>
    <w:rsid w:val="00836108"/>
    <w:rsid w:val="0083620B"/>
    <w:rsid w:val="00837460"/>
    <w:rsid w:val="00837C53"/>
    <w:rsid w:val="00837D5A"/>
    <w:rsid w:val="00837E3F"/>
    <w:rsid w:val="008404F8"/>
    <w:rsid w:val="00842784"/>
    <w:rsid w:val="00842801"/>
    <w:rsid w:val="00842908"/>
    <w:rsid w:val="00842DA0"/>
    <w:rsid w:val="0084304D"/>
    <w:rsid w:val="008439BB"/>
    <w:rsid w:val="00843B63"/>
    <w:rsid w:val="00843F30"/>
    <w:rsid w:val="00844068"/>
    <w:rsid w:val="008440A5"/>
    <w:rsid w:val="00844985"/>
    <w:rsid w:val="00844E82"/>
    <w:rsid w:val="008453F8"/>
    <w:rsid w:val="00845732"/>
    <w:rsid w:val="008457C4"/>
    <w:rsid w:val="00845ADE"/>
    <w:rsid w:val="00845B9B"/>
    <w:rsid w:val="008460C3"/>
    <w:rsid w:val="0084669F"/>
    <w:rsid w:val="00846E4C"/>
    <w:rsid w:val="00847054"/>
    <w:rsid w:val="00847AC6"/>
    <w:rsid w:val="00847BB5"/>
    <w:rsid w:val="00847FE2"/>
    <w:rsid w:val="00850385"/>
    <w:rsid w:val="008505C5"/>
    <w:rsid w:val="00850863"/>
    <w:rsid w:val="00851C5F"/>
    <w:rsid w:val="008526F1"/>
    <w:rsid w:val="008530A3"/>
    <w:rsid w:val="008534F4"/>
    <w:rsid w:val="00853D88"/>
    <w:rsid w:val="00853F56"/>
    <w:rsid w:val="00854305"/>
    <w:rsid w:val="00854474"/>
    <w:rsid w:val="008544EA"/>
    <w:rsid w:val="00854500"/>
    <w:rsid w:val="008548A3"/>
    <w:rsid w:val="00854D73"/>
    <w:rsid w:val="00855D19"/>
    <w:rsid w:val="00855E15"/>
    <w:rsid w:val="00855F83"/>
    <w:rsid w:val="00855F99"/>
    <w:rsid w:val="008564D4"/>
    <w:rsid w:val="00856B68"/>
    <w:rsid w:val="00856E59"/>
    <w:rsid w:val="00856E97"/>
    <w:rsid w:val="008571BE"/>
    <w:rsid w:val="0085743E"/>
    <w:rsid w:val="00857713"/>
    <w:rsid w:val="00857716"/>
    <w:rsid w:val="008578EA"/>
    <w:rsid w:val="00857D80"/>
    <w:rsid w:val="008601EA"/>
    <w:rsid w:val="008605D8"/>
    <w:rsid w:val="0086086D"/>
    <w:rsid w:val="00860AF6"/>
    <w:rsid w:val="00860C35"/>
    <w:rsid w:val="008613B0"/>
    <w:rsid w:val="00861457"/>
    <w:rsid w:val="008618C8"/>
    <w:rsid w:val="00861A78"/>
    <w:rsid w:val="00862623"/>
    <w:rsid w:val="00862797"/>
    <w:rsid w:val="00863174"/>
    <w:rsid w:val="008631FF"/>
    <w:rsid w:val="00863647"/>
    <w:rsid w:val="0086377C"/>
    <w:rsid w:val="00863C45"/>
    <w:rsid w:val="00863E6B"/>
    <w:rsid w:val="008647AF"/>
    <w:rsid w:val="008648C8"/>
    <w:rsid w:val="00864DB7"/>
    <w:rsid w:val="008653D3"/>
    <w:rsid w:val="008655C9"/>
    <w:rsid w:val="008658FB"/>
    <w:rsid w:val="0086601C"/>
    <w:rsid w:val="00866558"/>
    <w:rsid w:val="00866989"/>
    <w:rsid w:val="0086740A"/>
    <w:rsid w:val="00867564"/>
    <w:rsid w:val="008675DB"/>
    <w:rsid w:val="00867813"/>
    <w:rsid w:val="00867CDA"/>
    <w:rsid w:val="0087023F"/>
    <w:rsid w:val="00870CB8"/>
    <w:rsid w:val="0087186E"/>
    <w:rsid w:val="00871D0B"/>
    <w:rsid w:val="00872042"/>
    <w:rsid w:val="00872CE9"/>
    <w:rsid w:val="008731EC"/>
    <w:rsid w:val="008732B3"/>
    <w:rsid w:val="00873D89"/>
    <w:rsid w:val="0087408F"/>
    <w:rsid w:val="00874B0B"/>
    <w:rsid w:val="00874B90"/>
    <w:rsid w:val="00874B9E"/>
    <w:rsid w:val="00874CEC"/>
    <w:rsid w:val="0087507F"/>
    <w:rsid w:val="0087567A"/>
    <w:rsid w:val="00875C20"/>
    <w:rsid w:val="00876437"/>
    <w:rsid w:val="008764DF"/>
    <w:rsid w:val="00876B67"/>
    <w:rsid w:val="0087708C"/>
    <w:rsid w:val="00877356"/>
    <w:rsid w:val="00877581"/>
    <w:rsid w:val="00877818"/>
    <w:rsid w:val="00880238"/>
    <w:rsid w:val="00880617"/>
    <w:rsid w:val="00880840"/>
    <w:rsid w:val="00880F4F"/>
    <w:rsid w:val="008815DF"/>
    <w:rsid w:val="00882439"/>
    <w:rsid w:val="008824B3"/>
    <w:rsid w:val="00882A4C"/>
    <w:rsid w:val="00882FA6"/>
    <w:rsid w:val="00883291"/>
    <w:rsid w:val="0088335F"/>
    <w:rsid w:val="0088415D"/>
    <w:rsid w:val="00884352"/>
    <w:rsid w:val="00885BF0"/>
    <w:rsid w:val="008862FB"/>
    <w:rsid w:val="0088767C"/>
    <w:rsid w:val="00887D1D"/>
    <w:rsid w:val="00887F20"/>
    <w:rsid w:val="00891D02"/>
    <w:rsid w:val="00892764"/>
    <w:rsid w:val="00892AA1"/>
    <w:rsid w:val="008930D2"/>
    <w:rsid w:val="008937C6"/>
    <w:rsid w:val="00893EE6"/>
    <w:rsid w:val="00894066"/>
    <w:rsid w:val="00894117"/>
    <w:rsid w:val="008943FA"/>
    <w:rsid w:val="0089444B"/>
    <w:rsid w:val="00895226"/>
    <w:rsid w:val="00895650"/>
    <w:rsid w:val="00895919"/>
    <w:rsid w:val="0089592A"/>
    <w:rsid w:val="00895B61"/>
    <w:rsid w:val="00895C72"/>
    <w:rsid w:val="00895E09"/>
    <w:rsid w:val="008965C1"/>
    <w:rsid w:val="00896C38"/>
    <w:rsid w:val="00896ED0"/>
    <w:rsid w:val="0089737D"/>
    <w:rsid w:val="0089771A"/>
    <w:rsid w:val="00897822"/>
    <w:rsid w:val="00897EDC"/>
    <w:rsid w:val="008A01A1"/>
    <w:rsid w:val="008A03A9"/>
    <w:rsid w:val="008A09AC"/>
    <w:rsid w:val="008A1D34"/>
    <w:rsid w:val="008A1F6C"/>
    <w:rsid w:val="008A27A8"/>
    <w:rsid w:val="008A282A"/>
    <w:rsid w:val="008A308A"/>
    <w:rsid w:val="008A313B"/>
    <w:rsid w:val="008A31E8"/>
    <w:rsid w:val="008A36CB"/>
    <w:rsid w:val="008A36DF"/>
    <w:rsid w:val="008A38E4"/>
    <w:rsid w:val="008A47A4"/>
    <w:rsid w:val="008A4D58"/>
    <w:rsid w:val="008A4E88"/>
    <w:rsid w:val="008A5890"/>
    <w:rsid w:val="008A60F5"/>
    <w:rsid w:val="008A6321"/>
    <w:rsid w:val="008A6782"/>
    <w:rsid w:val="008A67EF"/>
    <w:rsid w:val="008A680B"/>
    <w:rsid w:val="008A6836"/>
    <w:rsid w:val="008A6A72"/>
    <w:rsid w:val="008A6BA7"/>
    <w:rsid w:val="008A6D3C"/>
    <w:rsid w:val="008A7131"/>
    <w:rsid w:val="008A742A"/>
    <w:rsid w:val="008A754B"/>
    <w:rsid w:val="008A7A90"/>
    <w:rsid w:val="008A7C1E"/>
    <w:rsid w:val="008A7D63"/>
    <w:rsid w:val="008A7E2D"/>
    <w:rsid w:val="008B01D6"/>
    <w:rsid w:val="008B067C"/>
    <w:rsid w:val="008B0706"/>
    <w:rsid w:val="008B09C5"/>
    <w:rsid w:val="008B0CEB"/>
    <w:rsid w:val="008B0D36"/>
    <w:rsid w:val="008B0F85"/>
    <w:rsid w:val="008B1328"/>
    <w:rsid w:val="008B1573"/>
    <w:rsid w:val="008B16FA"/>
    <w:rsid w:val="008B1883"/>
    <w:rsid w:val="008B1C33"/>
    <w:rsid w:val="008B247A"/>
    <w:rsid w:val="008B2C71"/>
    <w:rsid w:val="008B2E65"/>
    <w:rsid w:val="008B2F99"/>
    <w:rsid w:val="008B3627"/>
    <w:rsid w:val="008B3E08"/>
    <w:rsid w:val="008B40F3"/>
    <w:rsid w:val="008B41AC"/>
    <w:rsid w:val="008B43CF"/>
    <w:rsid w:val="008B4C2E"/>
    <w:rsid w:val="008B4C3F"/>
    <w:rsid w:val="008B4DC9"/>
    <w:rsid w:val="008B58E3"/>
    <w:rsid w:val="008B5958"/>
    <w:rsid w:val="008B5A12"/>
    <w:rsid w:val="008B6152"/>
    <w:rsid w:val="008B6B94"/>
    <w:rsid w:val="008B6E06"/>
    <w:rsid w:val="008B731A"/>
    <w:rsid w:val="008B734E"/>
    <w:rsid w:val="008B7B21"/>
    <w:rsid w:val="008C0AF2"/>
    <w:rsid w:val="008C0F22"/>
    <w:rsid w:val="008C0F85"/>
    <w:rsid w:val="008C1FBD"/>
    <w:rsid w:val="008C21C9"/>
    <w:rsid w:val="008C4187"/>
    <w:rsid w:val="008C449F"/>
    <w:rsid w:val="008C4863"/>
    <w:rsid w:val="008C5051"/>
    <w:rsid w:val="008C55A9"/>
    <w:rsid w:val="008C5D1A"/>
    <w:rsid w:val="008C5E86"/>
    <w:rsid w:val="008C5F98"/>
    <w:rsid w:val="008C638E"/>
    <w:rsid w:val="008C67E0"/>
    <w:rsid w:val="008C67E5"/>
    <w:rsid w:val="008C79B7"/>
    <w:rsid w:val="008D02F4"/>
    <w:rsid w:val="008D0B44"/>
    <w:rsid w:val="008D149E"/>
    <w:rsid w:val="008D1FE6"/>
    <w:rsid w:val="008D2087"/>
    <w:rsid w:val="008D22D2"/>
    <w:rsid w:val="008D316B"/>
    <w:rsid w:val="008D3419"/>
    <w:rsid w:val="008D3B01"/>
    <w:rsid w:val="008D3E98"/>
    <w:rsid w:val="008D3F84"/>
    <w:rsid w:val="008D5201"/>
    <w:rsid w:val="008D5532"/>
    <w:rsid w:val="008D598C"/>
    <w:rsid w:val="008D5C9A"/>
    <w:rsid w:val="008D5DE3"/>
    <w:rsid w:val="008D607C"/>
    <w:rsid w:val="008D64C4"/>
    <w:rsid w:val="008D69D7"/>
    <w:rsid w:val="008D6CDE"/>
    <w:rsid w:val="008D7425"/>
    <w:rsid w:val="008D7FD8"/>
    <w:rsid w:val="008E0160"/>
    <w:rsid w:val="008E030F"/>
    <w:rsid w:val="008E10E0"/>
    <w:rsid w:val="008E1D5B"/>
    <w:rsid w:val="008E1DBE"/>
    <w:rsid w:val="008E2C08"/>
    <w:rsid w:val="008E3087"/>
    <w:rsid w:val="008E3174"/>
    <w:rsid w:val="008E3B12"/>
    <w:rsid w:val="008E41E1"/>
    <w:rsid w:val="008E42AF"/>
    <w:rsid w:val="008E4ACF"/>
    <w:rsid w:val="008E55A1"/>
    <w:rsid w:val="008E5645"/>
    <w:rsid w:val="008E61EE"/>
    <w:rsid w:val="008E6730"/>
    <w:rsid w:val="008E67D9"/>
    <w:rsid w:val="008E6A72"/>
    <w:rsid w:val="008E6B3F"/>
    <w:rsid w:val="008E6C3C"/>
    <w:rsid w:val="008E6F3F"/>
    <w:rsid w:val="008E732D"/>
    <w:rsid w:val="008E7577"/>
    <w:rsid w:val="008E7AB4"/>
    <w:rsid w:val="008F02B0"/>
    <w:rsid w:val="008F0563"/>
    <w:rsid w:val="008F070F"/>
    <w:rsid w:val="008F0EA2"/>
    <w:rsid w:val="008F1097"/>
    <w:rsid w:val="008F12AA"/>
    <w:rsid w:val="008F1613"/>
    <w:rsid w:val="008F16D0"/>
    <w:rsid w:val="008F16E3"/>
    <w:rsid w:val="008F214F"/>
    <w:rsid w:val="008F2201"/>
    <w:rsid w:val="008F2465"/>
    <w:rsid w:val="008F24B3"/>
    <w:rsid w:val="008F2A59"/>
    <w:rsid w:val="008F2C2F"/>
    <w:rsid w:val="008F367A"/>
    <w:rsid w:val="008F3798"/>
    <w:rsid w:val="008F3B58"/>
    <w:rsid w:val="008F3EF6"/>
    <w:rsid w:val="008F46EE"/>
    <w:rsid w:val="008F47C7"/>
    <w:rsid w:val="008F4C54"/>
    <w:rsid w:val="008F4CEE"/>
    <w:rsid w:val="008F5B42"/>
    <w:rsid w:val="008F5C1A"/>
    <w:rsid w:val="008F6212"/>
    <w:rsid w:val="008F6650"/>
    <w:rsid w:val="008F69C6"/>
    <w:rsid w:val="008F713E"/>
    <w:rsid w:val="008F7489"/>
    <w:rsid w:val="008F7598"/>
    <w:rsid w:val="008F7C2B"/>
    <w:rsid w:val="009004B9"/>
    <w:rsid w:val="00900A2C"/>
    <w:rsid w:val="00901108"/>
    <w:rsid w:val="00901172"/>
    <w:rsid w:val="00901A10"/>
    <w:rsid w:val="0090276C"/>
    <w:rsid w:val="009031B5"/>
    <w:rsid w:val="009037E9"/>
    <w:rsid w:val="00904076"/>
    <w:rsid w:val="009040AC"/>
    <w:rsid w:val="00904247"/>
    <w:rsid w:val="00904CAE"/>
    <w:rsid w:val="00905817"/>
    <w:rsid w:val="0090637C"/>
    <w:rsid w:val="0090642C"/>
    <w:rsid w:val="009064D5"/>
    <w:rsid w:val="0090683D"/>
    <w:rsid w:val="00906892"/>
    <w:rsid w:val="00906D35"/>
    <w:rsid w:val="00907B21"/>
    <w:rsid w:val="00907BB7"/>
    <w:rsid w:val="00907F85"/>
    <w:rsid w:val="0091024F"/>
    <w:rsid w:val="00910AB7"/>
    <w:rsid w:val="00910E78"/>
    <w:rsid w:val="00910F41"/>
    <w:rsid w:val="00910F84"/>
    <w:rsid w:val="009113DE"/>
    <w:rsid w:val="0091141E"/>
    <w:rsid w:val="00911C14"/>
    <w:rsid w:val="00912237"/>
    <w:rsid w:val="0091247C"/>
    <w:rsid w:val="009124E3"/>
    <w:rsid w:val="009127E7"/>
    <w:rsid w:val="009136B6"/>
    <w:rsid w:val="00913C5B"/>
    <w:rsid w:val="00913D50"/>
    <w:rsid w:val="00914759"/>
    <w:rsid w:val="00914CA7"/>
    <w:rsid w:val="00915DBD"/>
    <w:rsid w:val="0091681F"/>
    <w:rsid w:val="00917AC6"/>
    <w:rsid w:val="00917CEF"/>
    <w:rsid w:val="00917CFB"/>
    <w:rsid w:val="00917D60"/>
    <w:rsid w:val="00920C92"/>
    <w:rsid w:val="00920F43"/>
    <w:rsid w:val="009211D0"/>
    <w:rsid w:val="00921FFE"/>
    <w:rsid w:val="00922409"/>
    <w:rsid w:val="00922455"/>
    <w:rsid w:val="00923371"/>
    <w:rsid w:val="00923732"/>
    <w:rsid w:val="0092431C"/>
    <w:rsid w:val="00924854"/>
    <w:rsid w:val="00924E8D"/>
    <w:rsid w:val="00924EA7"/>
    <w:rsid w:val="0092618E"/>
    <w:rsid w:val="00926398"/>
    <w:rsid w:val="0092685B"/>
    <w:rsid w:val="0092728E"/>
    <w:rsid w:val="00927655"/>
    <w:rsid w:val="00927A12"/>
    <w:rsid w:val="00927DDE"/>
    <w:rsid w:val="00930226"/>
    <w:rsid w:val="0093062C"/>
    <w:rsid w:val="00930767"/>
    <w:rsid w:val="00931032"/>
    <w:rsid w:val="00931162"/>
    <w:rsid w:val="0093177A"/>
    <w:rsid w:val="00932218"/>
    <w:rsid w:val="00932C5F"/>
    <w:rsid w:val="00933142"/>
    <w:rsid w:val="0093332B"/>
    <w:rsid w:val="00933500"/>
    <w:rsid w:val="009337CA"/>
    <w:rsid w:val="00933B9A"/>
    <w:rsid w:val="009343EA"/>
    <w:rsid w:val="00934907"/>
    <w:rsid w:val="0093495F"/>
    <w:rsid w:val="009350E4"/>
    <w:rsid w:val="00935ADC"/>
    <w:rsid w:val="00935CE1"/>
    <w:rsid w:val="009364A1"/>
    <w:rsid w:val="0093658F"/>
    <w:rsid w:val="00936DE8"/>
    <w:rsid w:val="00936EA0"/>
    <w:rsid w:val="009370A0"/>
    <w:rsid w:val="00937D5F"/>
    <w:rsid w:val="00937E00"/>
    <w:rsid w:val="00937F0F"/>
    <w:rsid w:val="009405A3"/>
    <w:rsid w:val="00940685"/>
    <w:rsid w:val="00940797"/>
    <w:rsid w:val="009407DE"/>
    <w:rsid w:val="00941B4F"/>
    <w:rsid w:val="0094219E"/>
    <w:rsid w:val="009421F0"/>
    <w:rsid w:val="0094280E"/>
    <w:rsid w:val="00942AF3"/>
    <w:rsid w:val="0094368F"/>
    <w:rsid w:val="00944292"/>
    <w:rsid w:val="0094476D"/>
    <w:rsid w:val="00944D7F"/>
    <w:rsid w:val="0094554E"/>
    <w:rsid w:val="009467A7"/>
    <w:rsid w:val="009468F1"/>
    <w:rsid w:val="00947072"/>
    <w:rsid w:val="009470C0"/>
    <w:rsid w:val="0094738E"/>
    <w:rsid w:val="00947473"/>
    <w:rsid w:val="009475E4"/>
    <w:rsid w:val="00947988"/>
    <w:rsid w:val="00947CAD"/>
    <w:rsid w:val="00947F35"/>
    <w:rsid w:val="0095035F"/>
    <w:rsid w:val="00950DD9"/>
    <w:rsid w:val="00951837"/>
    <w:rsid w:val="00951E29"/>
    <w:rsid w:val="00952118"/>
    <w:rsid w:val="00952234"/>
    <w:rsid w:val="0095257A"/>
    <w:rsid w:val="009526AD"/>
    <w:rsid w:val="009527E1"/>
    <w:rsid w:val="009529B8"/>
    <w:rsid w:val="00952C4B"/>
    <w:rsid w:val="009533BA"/>
    <w:rsid w:val="009538A7"/>
    <w:rsid w:val="00953966"/>
    <w:rsid w:val="0095420A"/>
    <w:rsid w:val="009545B7"/>
    <w:rsid w:val="00954BAA"/>
    <w:rsid w:val="00954DC2"/>
    <w:rsid w:val="009555F7"/>
    <w:rsid w:val="00955604"/>
    <w:rsid w:val="0095574C"/>
    <w:rsid w:val="00955F18"/>
    <w:rsid w:val="00955F32"/>
    <w:rsid w:val="009563A6"/>
    <w:rsid w:val="00956975"/>
    <w:rsid w:val="00956BE5"/>
    <w:rsid w:val="00956EA5"/>
    <w:rsid w:val="00956F71"/>
    <w:rsid w:val="0095720A"/>
    <w:rsid w:val="00960505"/>
    <w:rsid w:val="009614EB"/>
    <w:rsid w:val="0096213C"/>
    <w:rsid w:val="009622E0"/>
    <w:rsid w:val="0096267D"/>
    <w:rsid w:val="00962B5D"/>
    <w:rsid w:val="00962E33"/>
    <w:rsid w:val="00962EE1"/>
    <w:rsid w:val="00962F95"/>
    <w:rsid w:val="0096356E"/>
    <w:rsid w:val="00963FDC"/>
    <w:rsid w:val="009640FC"/>
    <w:rsid w:val="009648B6"/>
    <w:rsid w:val="00965175"/>
    <w:rsid w:val="0096518C"/>
    <w:rsid w:val="009653D3"/>
    <w:rsid w:val="009654D0"/>
    <w:rsid w:val="009657BD"/>
    <w:rsid w:val="00966A78"/>
    <w:rsid w:val="00966A8C"/>
    <w:rsid w:val="0096756F"/>
    <w:rsid w:val="00967757"/>
    <w:rsid w:val="00967B28"/>
    <w:rsid w:val="009708AF"/>
    <w:rsid w:val="00970C8B"/>
    <w:rsid w:val="0097133A"/>
    <w:rsid w:val="00971BB4"/>
    <w:rsid w:val="00971CA1"/>
    <w:rsid w:val="009728B7"/>
    <w:rsid w:val="00972A1B"/>
    <w:rsid w:val="00972ACD"/>
    <w:rsid w:val="00972CB1"/>
    <w:rsid w:val="009730DA"/>
    <w:rsid w:val="0097313E"/>
    <w:rsid w:val="0097339F"/>
    <w:rsid w:val="00973664"/>
    <w:rsid w:val="00973A8B"/>
    <w:rsid w:val="00973E32"/>
    <w:rsid w:val="0097403B"/>
    <w:rsid w:val="00974981"/>
    <w:rsid w:val="00974B8C"/>
    <w:rsid w:val="00974D63"/>
    <w:rsid w:val="00974DA9"/>
    <w:rsid w:val="00974E61"/>
    <w:rsid w:val="009756AC"/>
    <w:rsid w:val="00975AEE"/>
    <w:rsid w:val="00976145"/>
    <w:rsid w:val="009761BA"/>
    <w:rsid w:val="0097625A"/>
    <w:rsid w:val="009763DB"/>
    <w:rsid w:val="00976658"/>
    <w:rsid w:val="009769CD"/>
    <w:rsid w:val="00977203"/>
    <w:rsid w:val="0097732A"/>
    <w:rsid w:val="00977B48"/>
    <w:rsid w:val="00977D48"/>
    <w:rsid w:val="009807E9"/>
    <w:rsid w:val="00980975"/>
    <w:rsid w:val="009809FE"/>
    <w:rsid w:val="00980F94"/>
    <w:rsid w:val="0098110C"/>
    <w:rsid w:val="00981488"/>
    <w:rsid w:val="00981830"/>
    <w:rsid w:val="00981ADD"/>
    <w:rsid w:val="00981EA0"/>
    <w:rsid w:val="00981FD3"/>
    <w:rsid w:val="0098267D"/>
    <w:rsid w:val="00982719"/>
    <w:rsid w:val="009829A1"/>
    <w:rsid w:val="00982A18"/>
    <w:rsid w:val="0098355A"/>
    <w:rsid w:val="009836EB"/>
    <w:rsid w:val="009837D0"/>
    <w:rsid w:val="00983FEE"/>
    <w:rsid w:val="009849CA"/>
    <w:rsid w:val="00984AB4"/>
    <w:rsid w:val="00984CAC"/>
    <w:rsid w:val="009855F9"/>
    <w:rsid w:val="00985AAE"/>
    <w:rsid w:val="00985AB6"/>
    <w:rsid w:val="00986FC6"/>
    <w:rsid w:val="00987253"/>
    <w:rsid w:val="00987512"/>
    <w:rsid w:val="00987F65"/>
    <w:rsid w:val="00990432"/>
    <w:rsid w:val="009904AE"/>
    <w:rsid w:val="009912DB"/>
    <w:rsid w:val="00991A7F"/>
    <w:rsid w:val="00992504"/>
    <w:rsid w:val="00992679"/>
    <w:rsid w:val="0099297B"/>
    <w:rsid w:val="00992FB9"/>
    <w:rsid w:val="00993589"/>
    <w:rsid w:val="00993810"/>
    <w:rsid w:val="00993883"/>
    <w:rsid w:val="009939D5"/>
    <w:rsid w:val="00994A2A"/>
    <w:rsid w:val="00994AD0"/>
    <w:rsid w:val="00995940"/>
    <w:rsid w:val="00995BA7"/>
    <w:rsid w:val="009964FD"/>
    <w:rsid w:val="009965A7"/>
    <w:rsid w:val="00996BB5"/>
    <w:rsid w:val="00996E4B"/>
    <w:rsid w:val="0099784C"/>
    <w:rsid w:val="0099789E"/>
    <w:rsid w:val="00997CD6"/>
    <w:rsid w:val="00997D35"/>
    <w:rsid w:val="00997EAC"/>
    <w:rsid w:val="00997F95"/>
    <w:rsid w:val="009A041E"/>
    <w:rsid w:val="009A05C2"/>
    <w:rsid w:val="009A09A1"/>
    <w:rsid w:val="009A0AEA"/>
    <w:rsid w:val="009A179B"/>
    <w:rsid w:val="009A1882"/>
    <w:rsid w:val="009A1C02"/>
    <w:rsid w:val="009A1C9C"/>
    <w:rsid w:val="009A22A2"/>
    <w:rsid w:val="009A26AD"/>
    <w:rsid w:val="009A2A91"/>
    <w:rsid w:val="009A310D"/>
    <w:rsid w:val="009A3594"/>
    <w:rsid w:val="009A370C"/>
    <w:rsid w:val="009A3D88"/>
    <w:rsid w:val="009A4DA7"/>
    <w:rsid w:val="009A4DF8"/>
    <w:rsid w:val="009A5C85"/>
    <w:rsid w:val="009A604F"/>
    <w:rsid w:val="009A6935"/>
    <w:rsid w:val="009A6A00"/>
    <w:rsid w:val="009A6EC2"/>
    <w:rsid w:val="009A72D6"/>
    <w:rsid w:val="009A735A"/>
    <w:rsid w:val="009A77E8"/>
    <w:rsid w:val="009A788D"/>
    <w:rsid w:val="009B0101"/>
    <w:rsid w:val="009B0EB5"/>
    <w:rsid w:val="009B0F88"/>
    <w:rsid w:val="009B10AA"/>
    <w:rsid w:val="009B1910"/>
    <w:rsid w:val="009B2485"/>
    <w:rsid w:val="009B253B"/>
    <w:rsid w:val="009B2BAC"/>
    <w:rsid w:val="009B2EAF"/>
    <w:rsid w:val="009B2F15"/>
    <w:rsid w:val="009B33D5"/>
    <w:rsid w:val="009B362E"/>
    <w:rsid w:val="009B39BD"/>
    <w:rsid w:val="009B3AA9"/>
    <w:rsid w:val="009B4065"/>
    <w:rsid w:val="009B45CE"/>
    <w:rsid w:val="009B4D49"/>
    <w:rsid w:val="009B52F5"/>
    <w:rsid w:val="009B57B6"/>
    <w:rsid w:val="009B5DBD"/>
    <w:rsid w:val="009B6CD1"/>
    <w:rsid w:val="009B7716"/>
    <w:rsid w:val="009C00A3"/>
    <w:rsid w:val="009C0570"/>
    <w:rsid w:val="009C070C"/>
    <w:rsid w:val="009C085E"/>
    <w:rsid w:val="009C1462"/>
    <w:rsid w:val="009C1743"/>
    <w:rsid w:val="009C1DB8"/>
    <w:rsid w:val="009C2065"/>
    <w:rsid w:val="009C26C0"/>
    <w:rsid w:val="009C293F"/>
    <w:rsid w:val="009C29DF"/>
    <w:rsid w:val="009C2A46"/>
    <w:rsid w:val="009C2CAA"/>
    <w:rsid w:val="009C3319"/>
    <w:rsid w:val="009C34CA"/>
    <w:rsid w:val="009C361A"/>
    <w:rsid w:val="009C38DD"/>
    <w:rsid w:val="009C3A30"/>
    <w:rsid w:val="009C41D0"/>
    <w:rsid w:val="009C42DE"/>
    <w:rsid w:val="009C43D4"/>
    <w:rsid w:val="009C44AB"/>
    <w:rsid w:val="009C4840"/>
    <w:rsid w:val="009C4A1E"/>
    <w:rsid w:val="009C4A24"/>
    <w:rsid w:val="009C50D3"/>
    <w:rsid w:val="009C577B"/>
    <w:rsid w:val="009C57FC"/>
    <w:rsid w:val="009C594F"/>
    <w:rsid w:val="009C5C04"/>
    <w:rsid w:val="009C5D83"/>
    <w:rsid w:val="009C620C"/>
    <w:rsid w:val="009C6874"/>
    <w:rsid w:val="009C6886"/>
    <w:rsid w:val="009C68E4"/>
    <w:rsid w:val="009C690A"/>
    <w:rsid w:val="009C6BE6"/>
    <w:rsid w:val="009C7529"/>
    <w:rsid w:val="009D0B7C"/>
    <w:rsid w:val="009D0BD7"/>
    <w:rsid w:val="009D13F0"/>
    <w:rsid w:val="009D1424"/>
    <w:rsid w:val="009D189A"/>
    <w:rsid w:val="009D1DBA"/>
    <w:rsid w:val="009D216E"/>
    <w:rsid w:val="009D2B07"/>
    <w:rsid w:val="009D2B56"/>
    <w:rsid w:val="009D2B7C"/>
    <w:rsid w:val="009D2C2A"/>
    <w:rsid w:val="009D3B55"/>
    <w:rsid w:val="009D3D15"/>
    <w:rsid w:val="009D420E"/>
    <w:rsid w:val="009D4261"/>
    <w:rsid w:val="009D4297"/>
    <w:rsid w:val="009D458B"/>
    <w:rsid w:val="009D50A6"/>
    <w:rsid w:val="009D50BC"/>
    <w:rsid w:val="009D5AB1"/>
    <w:rsid w:val="009D5C60"/>
    <w:rsid w:val="009D5C8C"/>
    <w:rsid w:val="009D5E03"/>
    <w:rsid w:val="009D67E6"/>
    <w:rsid w:val="009D6BD3"/>
    <w:rsid w:val="009D6CDD"/>
    <w:rsid w:val="009D6D6D"/>
    <w:rsid w:val="009D7CFF"/>
    <w:rsid w:val="009D7F4C"/>
    <w:rsid w:val="009E132D"/>
    <w:rsid w:val="009E1822"/>
    <w:rsid w:val="009E19D1"/>
    <w:rsid w:val="009E2888"/>
    <w:rsid w:val="009E2B35"/>
    <w:rsid w:val="009E2E98"/>
    <w:rsid w:val="009E2ECE"/>
    <w:rsid w:val="009E33AC"/>
    <w:rsid w:val="009E4020"/>
    <w:rsid w:val="009E4115"/>
    <w:rsid w:val="009E42B1"/>
    <w:rsid w:val="009E43C0"/>
    <w:rsid w:val="009E4A08"/>
    <w:rsid w:val="009E5AD6"/>
    <w:rsid w:val="009E5CF9"/>
    <w:rsid w:val="009E610A"/>
    <w:rsid w:val="009E63E4"/>
    <w:rsid w:val="009E74B3"/>
    <w:rsid w:val="009E7B6D"/>
    <w:rsid w:val="009E7D84"/>
    <w:rsid w:val="009F0C64"/>
    <w:rsid w:val="009F1A15"/>
    <w:rsid w:val="009F1B3B"/>
    <w:rsid w:val="009F248B"/>
    <w:rsid w:val="009F2A24"/>
    <w:rsid w:val="009F2B33"/>
    <w:rsid w:val="009F2F75"/>
    <w:rsid w:val="009F312B"/>
    <w:rsid w:val="009F41E3"/>
    <w:rsid w:val="009F41F3"/>
    <w:rsid w:val="009F453D"/>
    <w:rsid w:val="009F49A5"/>
    <w:rsid w:val="009F51A3"/>
    <w:rsid w:val="009F6757"/>
    <w:rsid w:val="009F687D"/>
    <w:rsid w:val="009F68F9"/>
    <w:rsid w:val="009F6F8C"/>
    <w:rsid w:val="009F7141"/>
    <w:rsid w:val="009F730E"/>
    <w:rsid w:val="00A00433"/>
    <w:rsid w:val="00A029E8"/>
    <w:rsid w:val="00A02DEC"/>
    <w:rsid w:val="00A03653"/>
    <w:rsid w:val="00A03883"/>
    <w:rsid w:val="00A039EA"/>
    <w:rsid w:val="00A03F1F"/>
    <w:rsid w:val="00A0445B"/>
    <w:rsid w:val="00A04D48"/>
    <w:rsid w:val="00A05524"/>
    <w:rsid w:val="00A056CF"/>
    <w:rsid w:val="00A05887"/>
    <w:rsid w:val="00A058DA"/>
    <w:rsid w:val="00A05F07"/>
    <w:rsid w:val="00A06180"/>
    <w:rsid w:val="00A0623B"/>
    <w:rsid w:val="00A0719C"/>
    <w:rsid w:val="00A07496"/>
    <w:rsid w:val="00A078BB"/>
    <w:rsid w:val="00A07A9B"/>
    <w:rsid w:val="00A07BE1"/>
    <w:rsid w:val="00A07D44"/>
    <w:rsid w:val="00A1102D"/>
    <w:rsid w:val="00A114A5"/>
    <w:rsid w:val="00A12FBB"/>
    <w:rsid w:val="00A12FC2"/>
    <w:rsid w:val="00A136AE"/>
    <w:rsid w:val="00A1385E"/>
    <w:rsid w:val="00A156CC"/>
    <w:rsid w:val="00A158DF"/>
    <w:rsid w:val="00A15A5B"/>
    <w:rsid w:val="00A15B08"/>
    <w:rsid w:val="00A15D70"/>
    <w:rsid w:val="00A15F7C"/>
    <w:rsid w:val="00A161B0"/>
    <w:rsid w:val="00A16D0F"/>
    <w:rsid w:val="00A178CF"/>
    <w:rsid w:val="00A17985"/>
    <w:rsid w:val="00A17995"/>
    <w:rsid w:val="00A17CD3"/>
    <w:rsid w:val="00A20243"/>
    <w:rsid w:val="00A20368"/>
    <w:rsid w:val="00A203C3"/>
    <w:rsid w:val="00A20741"/>
    <w:rsid w:val="00A214C4"/>
    <w:rsid w:val="00A21773"/>
    <w:rsid w:val="00A21EB1"/>
    <w:rsid w:val="00A22111"/>
    <w:rsid w:val="00A2290F"/>
    <w:rsid w:val="00A230C4"/>
    <w:rsid w:val="00A231FC"/>
    <w:rsid w:val="00A23833"/>
    <w:rsid w:val="00A241DB"/>
    <w:rsid w:val="00A2445F"/>
    <w:rsid w:val="00A24579"/>
    <w:rsid w:val="00A24639"/>
    <w:rsid w:val="00A25383"/>
    <w:rsid w:val="00A257E2"/>
    <w:rsid w:val="00A258F3"/>
    <w:rsid w:val="00A2590B"/>
    <w:rsid w:val="00A25AEB"/>
    <w:rsid w:val="00A25C9F"/>
    <w:rsid w:val="00A25E78"/>
    <w:rsid w:val="00A2626F"/>
    <w:rsid w:val="00A2627C"/>
    <w:rsid w:val="00A26438"/>
    <w:rsid w:val="00A2699F"/>
    <w:rsid w:val="00A26BE9"/>
    <w:rsid w:val="00A26C1C"/>
    <w:rsid w:val="00A272C2"/>
    <w:rsid w:val="00A27B4C"/>
    <w:rsid w:val="00A27C3C"/>
    <w:rsid w:val="00A3010F"/>
    <w:rsid w:val="00A30AAF"/>
    <w:rsid w:val="00A30D1F"/>
    <w:rsid w:val="00A3108C"/>
    <w:rsid w:val="00A31347"/>
    <w:rsid w:val="00A315AB"/>
    <w:rsid w:val="00A315F1"/>
    <w:rsid w:val="00A31C3F"/>
    <w:rsid w:val="00A31CDC"/>
    <w:rsid w:val="00A31D12"/>
    <w:rsid w:val="00A31FB5"/>
    <w:rsid w:val="00A3214F"/>
    <w:rsid w:val="00A3241E"/>
    <w:rsid w:val="00A324DE"/>
    <w:rsid w:val="00A326B9"/>
    <w:rsid w:val="00A3299C"/>
    <w:rsid w:val="00A3303D"/>
    <w:rsid w:val="00A3332E"/>
    <w:rsid w:val="00A333E9"/>
    <w:rsid w:val="00A3379E"/>
    <w:rsid w:val="00A3390E"/>
    <w:rsid w:val="00A33984"/>
    <w:rsid w:val="00A33C3D"/>
    <w:rsid w:val="00A3444E"/>
    <w:rsid w:val="00A352AE"/>
    <w:rsid w:val="00A35DCA"/>
    <w:rsid w:val="00A35F01"/>
    <w:rsid w:val="00A363EB"/>
    <w:rsid w:val="00A3670F"/>
    <w:rsid w:val="00A369CD"/>
    <w:rsid w:val="00A36C39"/>
    <w:rsid w:val="00A36DB6"/>
    <w:rsid w:val="00A373CA"/>
    <w:rsid w:val="00A37490"/>
    <w:rsid w:val="00A37C11"/>
    <w:rsid w:val="00A400D9"/>
    <w:rsid w:val="00A40A4C"/>
    <w:rsid w:val="00A40AAD"/>
    <w:rsid w:val="00A40E1C"/>
    <w:rsid w:val="00A40FF7"/>
    <w:rsid w:val="00A41FB2"/>
    <w:rsid w:val="00A42122"/>
    <w:rsid w:val="00A4237E"/>
    <w:rsid w:val="00A427B7"/>
    <w:rsid w:val="00A42AAC"/>
    <w:rsid w:val="00A43194"/>
    <w:rsid w:val="00A433C1"/>
    <w:rsid w:val="00A43489"/>
    <w:rsid w:val="00A434DF"/>
    <w:rsid w:val="00A43704"/>
    <w:rsid w:val="00A43DAD"/>
    <w:rsid w:val="00A43F55"/>
    <w:rsid w:val="00A449A0"/>
    <w:rsid w:val="00A45A78"/>
    <w:rsid w:val="00A45A8F"/>
    <w:rsid w:val="00A464EA"/>
    <w:rsid w:val="00A467DC"/>
    <w:rsid w:val="00A468E9"/>
    <w:rsid w:val="00A46BBE"/>
    <w:rsid w:val="00A46C9A"/>
    <w:rsid w:val="00A4701D"/>
    <w:rsid w:val="00A50759"/>
    <w:rsid w:val="00A50820"/>
    <w:rsid w:val="00A50842"/>
    <w:rsid w:val="00A50E17"/>
    <w:rsid w:val="00A52EFF"/>
    <w:rsid w:val="00A52F72"/>
    <w:rsid w:val="00A53706"/>
    <w:rsid w:val="00A53BD4"/>
    <w:rsid w:val="00A53D09"/>
    <w:rsid w:val="00A5430A"/>
    <w:rsid w:val="00A54377"/>
    <w:rsid w:val="00A54668"/>
    <w:rsid w:val="00A5591D"/>
    <w:rsid w:val="00A55EB7"/>
    <w:rsid w:val="00A603DB"/>
    <w:rsid w:val="00A60A56"/>
    <w:rsid w:val="00A60AF1"/>
    <w:rsid w:val="00A60C5C"/>
    <w:rsid w:val="00A60DE8"/>
    <w:rsid w:val="00A60F5E"/>
    <w:rsid w:val="00A614C9"/>
    <w:rsid w:val="00A61666"/>
    <w:rsid w:val="00A62826"/>
    <w:rsid w:val="00A632B9"/>
    <w:rsid w:val="00A632DA"/>
    <w:rsid w:val="00A639D1"/>
    <w:rsid w:val="00A63D39"/>
    <w:rsid w:val="00A63E2B"/>
    <w:rsid w:val="00A642D0"/>
    <w:rsid w:val="00A6467D"/>
    <w:rsid w:val="00A64A1C"/>
    <w:rsid w:val="00A64ADA"/>
    <w:rsid w:val="00A6528F"/>
    <w:rsid w:val="00A6546D"/>
    <w:rsid w:val="00A657D4"/>
    <w:rsid w:val="00A65923"/>
    <w:rsid w:val="00A66333"/>
    <w:rsid w:val="00A6643D"/>
    <w:rsid w:val="00A6732D"/>
    <w:rsid w:val="00A70119"/>
    <w:rsid w:val="00A7024F"/>
    <w:rsid w:val="00A707E9"/>
    <w:rsid w:val="00A70AAA"/>
    <w:rsid w:val="00A71085"/>
    <w:rsid w:val="00A71272"/>
    <w:rsid w:val="00A731C8"/>
    <w:rsid w:val="00A736CF"/>
    <w:rsid w:val="00A736D1"/>
    <w:rsid w:val="00A73856"/>
    <w:rsid w:val="00A73BBF"/>
    <w:rsid w:val="00A740E5"/>
    <w:rsid w:val="00A7474D"/>
    <w:rsid w:val="00A74AE7"/>
    <w:rsid w:val="00A756E9"/>
    <w:rsid w:val="00A75DAD"/>
    <w:rsid w:val="00A76BA7"/>
    <w:rsid w:val="00A77469"/>
    <w:rsid w:val="00A7778D"/>
    <w:rsid w:val="00A77D9D"/>
    <w:rsid w:val="00A77F87"/>
    <w:rsid w:val="00A801D0"/>
    <w:rsid w:val="00A8067F"/>
    <w:rsid w:val="00A80AEA"/>
    <w:rsid w:val="00A81962"/>
    <w:rsid w:val="00A8206D"/>
    <w:rsid w:val="00A82175"/>
    <w:rsid w:val="00A82399"/>
    <w:rsid w:val="00A824B1"/>
    <w:rsid w:val="00A82831"/>
    <w:rsid w:val="00A8301B"/>
    <w:rsid w:val="00A83249"/>
    <w:rsid w:val="00A837EA"/>
    <w:rsid w:val="00A839CB"/>
    <w:rsid w:val="00A83B24"/>
    <w:rsid w:val="00A84449"/>
    <w:rsid w:val="00A84E63"/>
    <w:rsid w:val="00A868E9"/>
    <w:rsid w:val="00A869A7"/>
    <w:rsid w:val="00A87842"/>
    <w:rsid w:val="00A87854"/>
    <w:rsid w:val="00A90126"/>
    <w:rsid w:val="00A9060B"/>
    <w:rsid w:val="00A90E08"/>
    <w:rsid w:val="00A90FBB"/>
    <w:rsid w:val="00A9133E"/>
    <w:rsid w:val="00A91D3C"/>
    <w:rsid w:val="00A920A6"/>
    <w:rsid w:val="00A920D0"/>
    <w:rsid w:val="00A923C4"/>
    <w:rsid w:val="00A92D9F"/>
    <w:rsid w:val="00A93444"/>
    <w:rsid w:val="00A93F3D"/>
    <w:rsid w:val="00A94461"/>
    <w:rsid w:val="00A947B9"/>
    <w:rsid w:val="00A95123"/>
    <w:rsid w:val="00A9559D"/>
    <w:rsid w:val="00A95B3D"/>
    <w:rsid w:val="00A95C07"/>
    <w:rsid w:val="00A960CE"/>
    <w:rsid w:val="00A962CC"/>
    <w:rsid w:val="00A97074"/>
    <w:rsid w:val="00A972E4"/>
    <w:rsid w:val="00A973EC"/>
    <w:rsid w:val="00A97504"/>
    <w:rsid w:val="00A97518"/>
    <w:rsid w:val="00A975A7"/>
    <w:rsid w:val="00A977D7"/>
    <w:rsid w:val="00A97D19"/>
    <w:rsid w:val="00AA0869"/>
    <w:rsid w:val="00AA0957"/>
    <w:rsid w:val="00AA1CD4"/>
    <w:rsid w:val="00AA20BE"/>
    <w:rsid w:val="00AA226B"/>
    <w:rsid w:val="00AA2718"/>
    <w:rsid w:val="00AA2D64"/>
    <w:rsid w:val="00AA2E6F"/>
    <w:rsid w:val="00AA39A6"/>
    <w:rsid w:val="00AA3DE8"/>
    <w:rsid w:val="00AA3EA9"/>
    <w:rsid w:val="00AA40B5"/>
    <w:rsid w:val="00AA4C04"/>
    <w:rsid w:val="00AA4DCC"/>
    <w:rsid w:val="00AA4DE0"/>
    <w:rsid w:val="00AA5A6B"/>
    <w:rsid w:val="00AA5D5B"/>
    <w:rsid w:val="00AA62AB"/>
    <w:rsid w:val="00AA64BD"/>
    <w:rsid w:val="00AA6826"/>
    <w:rsid w:val="00AA7C08"/>
    <w:rsid w:val="00AB0489"/>
    <w:rsid w:val="00AB0AD9"/>
    <w:rsid w:val="00AB0FEE"/>
    <w:rsid w:val="00AB1531"/>
    <w:rsid w:val="00AB178A"/>
    <w:rsid w:val="00AB23E1"/>
    <w:rsid w:val="00AB262C"/>
    <w:rsid w:val="00AB28C6"/>
    <w:rsid w:val="00AB3156"/>
    <w:rsid w:val="00AB326E"/>
    <w:rsid w:val="00AB32FE"/>
    <w:rsid w:val="00AB3594"/>
    <w:rsid w:val="00AB3986"/>
    <w:rsid w:val="00AB3BAE"/>
    <w:rsid w:val="00AB3E77"/>
    <w:rsid w:val="00AB3FEC"/>
    <w:rsid w:val="00AB43DD"/>
    <w:rsid w:val="00AB4828"/>
    <w:rsid w:val="00AB49F3"/>
    <w:rsid w:val="00AB563D"/>
    <w:rsid w:val="00AB58EE"/>
    <w:rsid w:val="00AB609C"/>
    <w:rsid w:val="00AB6288"/>
    <w:rsid w:val="00AB688E"/>
    <w:rsid w:val="00AB693E"/>
    <w:rsid w:val="00AB69FA"/>
    <w:rsid w:val="00AB6D08"/>
    <w:rsid w:val="00AB7021"/>
    <w:rsid w:val="00AB7E0D"/>
    <w:rsid w:val="00AC01E4"/>
    <w:rsid w:val="00AC02F3"/>
    <w:rsid w:val="00AC0475"/>
    <w:rsid w:val="00AC0894"/>
    <w:rsid w:val="00AC098B"/>
    <w:rsid w:val="00AC0F41"/>
    <w:rsid w:val="00AC1227"/>
    <w:rsid w:val="00AC158A"/>
    <w:rsid w:val="00AC15E8"/>
    <w:rsid w:val="00AC25A6"/>
    <w:rsid w:val="00AC2703"/>
    <w:rsid w:val="00AC2AC9"/>
    <w:rsid w:val="00AC2CE3"/>
    <w:rsid w:val="00AC30CD"/>
    <w:rsid w:val="00AC336D"/>
    <w:rsid w:val="00AC3427"/>
    <w:rsid w:val="00AC3556"/>
    <w:rsid w:val="00AC36CA"/>
    <w:rsid w:val="00AC3ABA"/>
    <w:rsid w:val="00AC3E4A"/>
    <w:rsid w:val="00AC3F89"/>
    <w:rsid w:val="00AC4147"/>
    <w:rsid w:val="00AC4571"/>
    <w:rsid w:val="00AC4CA6"/>
    <w:rsid w:val="00AC4E2B"/>
    <w:rsid w:val="00AC4ED3"/>
    <w:rsid w:val="00AC519C"/>
    <w:rsid w:val="00AD08FA"/>
    <w:rsid w:val="00AD0D4F"/>
    <w:rsid w:val="00AD115A"/>
    <w:rsid w:val="00AD166F"/>
    <w:rsid w:val="00AD178B"/>
    <w:rsid w:val="00AD1FF5"/>
    <w:rsid w:val="00AD2CC1"/>
    <w:rsid w:val="00AD2FA6"/>
    <w:rsid w:val="00AD307D"/>
    <w:rsid w:val="00AD399C"/>
    <w:rsid w:val="00AD403D"/>
    <w:rsid w:val="00AD4322"/>
    <w:rsid w:val="00AD43EA"/>
    <w:rsid w:val="00AD4487"/>
    <w:rsid w:val="00AD44C3"/>
    <w:rsid w:val="00AD4901"/>
    <w:rsid w:val="00AD4C5C"/>
    <w:rsid w:val="00AD4E58"/>
    <w:rsid w:val="00AD5247"/>
    <w:rsid w:val="00AD572E"/>
    <w:rsid w:val="00AD591C"/>
    <w:rsid w:val="00AD5B12"/>
    <w:rsid w:val="00AD5C51"/>
    <w:rsid w:val="00AD5E09"/>
    <w:rsid w:val="00AD67CB"/>
    <w:rsid w:val="00AD7312"/>
    <w:rsid w:val="00AD739A"/>
    <w:rsid w:val="00AD7DAE"/>
    <w:rsid w:val="00AD7DCC"/>
    <w:rsid w:val="00AE0AF0"/>
    <w:rsid w:val="00AE0FF2"/>
    <w:rsid w:val="00AE1427"/>
    <w:rsid w:val="00AE193F"/>
    <w:rsid w:val="00AE1D7E"/>
    <w:rsid w:val="00AE1ED9"/>
    <w:rsid w:val="00AE2541"/>
    <w:rsid w:val="00AE280D"/>
    <w:rsid w:val="00AE2937"/>
    <w:rsid w:val="00AE2A14"/>
    <w:rsid w:val="00AE2EF8"/>
    <w:rsid w:val="00AE3176"/>
    <w:rsid w:val="00AE3849"/>
    <w:rsid w:val="00AE3AAD"/>
    <w:rsid w:val="00AE3E8D"/>
    <w:rsid w:val="00AE440A"/>
    <w:rsid w:val="00AE4856"/>
    <w:rsid w:val="00AE52CB"/>
    <w:rsid w:val="00AE5BFF"/>
    <w:rsid w:val="00AE6287"/>
    <w:rsid w:val="00AE6C32"/>
    <w:rsid w:val="00AE6FE7"/>
    <w:rsid w:val="00AE738B"/>
    <w:rsid w:val="00AE7549"/>
    <w:rsid w:val="00AE7F5E"/>
    <w:rsid w:val="00AF09CB"/>
    <w:rsid w:val="00AF1568"/>
    <w:rsid w:val="00AF33CF"/>
    <w:rsid w:val="00AF39CA"/>
    <w:rsid w:val="00AF44CC"/>
    <w:rsid w:val="00AF4677"/>
    <w:rsid w:val="00AF46F7"/>
    <w:rsid w:val="00AF4703"/>
    <w:rsid w:val="00AF4A37"/>
    <w:rsid w:val="00AF4D38"/>
    <w:rsid w:val="00AF583A"/>
    <w:rsid w:val="00AF59A0"/>
    <w:rsid w:val="00AF5C49"/>
    <w:rsid w:val="00AF5DBE"/>
    <w:rsid w:val="00AF67BA"/>
    <w:rsid w:val="00AF6C86"/>
    <w:rsid w:val="00AF74E0"/>
    <w:rsid w:val="00AF78D2"/>
    <w:rsid w:val="00AF7D6B"/>
    <w:rsid w:val="00AF7DD1"/>
    <w:rsid w:val="00AF7E45"/>
    <w:rsid w:val="00AF7EF5"/>
    <w:rsid w:val="00B00D2F"/>
    <w:rsid w:val="00B017E9"/>
    <w:rsid w:val="00B0182C"/>
    <w:rsid w:val="00B0191A"/>
    <w:rsid w:val="00B01935"/>
    <w:rsid w:val="00B023C8"/>
    <w:rsid w:val="00B02EDD"/>
    <w:rsid w:val="00B030DD"/>
    <w:rsid w:val="00B032CC"/>
    <w:rsid w:val="00B035AC"/>
    <w:rsid w:val="00B03BF3"/>
    <w:rsid w:val="00B04101"/>
    <w:rsid w:val="00B04212"/>
    <w:rsid w:val="00B04673"/>
    <w:rsid w:val="00B049B8"/>
    <w:rsid w:val="00B04C65"/>
    <w:rsid w:val="00B04F99"/>
    <w:rsid w:val="00B056A4"/>
    <w:rsid w:val="00B05AEA"/>
    <w:rsid w:val="00B05B20"/>
    <w:rsid w:val="00B0617E"/>
    <w:rsid w:val="00B06827"/>
    <w:rsid w:val="00B06CAF"/>
    <w:rsid w:val="00B06E18"/>
    <w:rsid w:val="00B0703C"/>
    <w:rsid w:val="00B0712C"/>
    <w:rsid w:val="00B07308"/>
    <w:rsid w:val="00B07477"/>
    <w:rsid w:val="00B07481"/>
    <w:rsid w:val="00B07C81"/>
    <w:rsid w:val="00B1075B"/>
    <w:rsid w:val="00B11603"/>
    <w:rsid w:val="00B116E4"/>
    <w:rsid w:val="00B11E84"/>
    <w:rsid w:val="00B122A8"/>
    <w:rsid w:val="00B122D5"/>
    <w:rsid w:val="00B1249A"/>
    <w:rsid w:val="00B12D45"/>
    <w:rsid w:val="00B135A2"/>
    <w:rsid w:val="00B136A9"/>
    <w:rsid w:val="00B142C2"/>
    <w:rsid w:val="00B14972"/>
    <w:rsid w:val="00B14B99"/>
    <w:rsid w:val="00B15664"/>
    <w:rsid w:val="00B15916"/>
    <w:rsid w:val="00B15D07"/>
    <w:rsid w:val="00B15F60"/>
    <w:rsid w:val="00B16DAA"/>
    <w:rsid w:val="00B17856"/>
    <w:rsid w:val="00B179DE"/>
    <w:rsid w:val="00B20400"/>
    <w:rsid w:val="00B2058D"/>
    <w:rsid w:val="00B20630"/>
    <w:rsid w:val="00B20923"/>
    <w:rsid w:val="00B20D7A"/>
    <w:rsid w:val="00B2115B"/>
    <w:rsid w:val="00B21295"/>
    <w:rsid w:val="00B21655"/>
    <w:rsid w:val="00B21D00"/>
    <w:rsid w:val="00B21D39"/>
    <w:rsid w:val="00B21F8E"/>
    <w:rsid w:val="00B22737"/>
    <w:rsid w:val="00B228FD"/>
    <w:rsid w:val="00B22ED1"/>
    <w:rsid w:val="00B23727"/>
    <w:rsid w:val="00B23ADC"/>
    <w:rsid w:val="00B24543"/>
    <w:rsid w:val="00B245B2"/>
    <w:rsid w:val="00B24B1C"/>
    <w:rsid w:val="00B250F9"/>
    <w:rsid w:val="00B254FF"/>
    <w:rsid w:val="00B25ACB"/>
    <w:rsid w:val="00B26FF5"/>
    <w:rsid w:val="00B2732C"/>
    <w:rsid w:val="00B27523"/>
    <w:rsid w:val="00B27880"/>
    <w:rsid w:val="00B27C38"/>
    <w:rsid w:val="00B27E29"/>
    <w:rsid w:val="00B300A9"/>
    <w:rsid w:val="00B3089C"/>
    <w:rsid w:val="00B308E0"/>
    <w:rsid w:val="00B30EB1"/>
    <w:rsid w:val="00B31376"/>
    <w:rsid w:val="00B315F0"/>
    <w:rsid w:val="00B31996"/>
    <w:rsid w:val="00B31D0D"/>
    <w:rsid w:val="00B31F3A"/>
    <w:rsid w:val="00B3242F"/>
    <w:rsid w:val="00B32BE9"/>
    <w:rsid w:val="00B339C2"/>
    <w:rsid w:val="00B33A2F"/>
    <w:rsid w:val="00B33AC5"/>
    <w:rsid w:val="00B34AAB"/>
    <w:rsid w:val="00B34B6D"/>
    <w:rsid w:val="00B34BA1"/>
    <w:rsid w:val="00B356EC"/>
    <w:rsid w:val="00B359D6"/>
    <w:rsid w:val="00B35D8C"/>
    <w:rsid w:val="00B35DF5"/>
    <w:rsid w:val="00B3601F"/>
    <w:rsid w:val="00B3613B"/>
    <w:rsid w:val="00B362D8"/>
    <w:rsid w:val="00B36C91"/>
    <w:rsid w:val="00B372C4"/>
    <w:rsid w:val="00B37540"/>
    <w:rsid w:val="00B37815"/>
    <w:rsid w:val="00B37A8F"/>
    <w:rsid w:val="00B37E6A"/>
    <w:rsid w:val="00B37FA4"/>
    <w:rsid w:val="00B40018"/>
    <w:rsid w:val="00B4032B"/>
    <w:rsid w:val="00B407A2"/>
    <w:rsid w:val="00B409FC"/>
    <w:rsid w:val="00B410D7"/>
    <w:rsid w:val="00B4150C"/>
    <w:rsid w:val="00B41555"/>
    <w:rsid w:val="00B4162B"/>
    <w:rsid w:val="00B41F12"/>
    <w:rsid w:val="00B41F9F"/>
    <w:rsid w:val="00B4264B"/>
    <w:rsid w:val="00B4306F"/>
    <w:rsid w:val="00B43432"/>
    <w:rsid w:val="00B4359F"/>
    <w:rsid w:val="00B43705"/>
    <w:rsid w:val="00B43902"/>
    <w:rsid w:val="00B44485"/>
    <w:rsid w:val="00B4451F"/>
    <w:rsid w:val="00B44F84"/>
    <w:rsid w:val="00B453AC"/>
    <w:rsid w:val="00B4573A"/>
    <w:rsid w:val="00B4587C"/>
    <w:rsid w:val="00B45A7B"/>
    <w:rsid w:val="00B45B11"/>
    <w:rsid w:val="00B45BD2"/>
    <w:rsid w:val="00B45E66"/>
    <w:rsid w:val="00B45F0E"/>
    <w:rsid w:val="00B4650C"/>
    <w:rsid w:val="00B467D2"/>
    <w:rsid w:val="00B46E74"/>
    <w:rsid w:val="00B473BA"/>
    <w:rsid w:val="00B47463"/>
    <w:rsid w:val="00B476CB"/>
    <w:rsid w:val="00B47774"/>
    <w:rsid w:val="00B477C2"/>
    <w:rsid w:val="00B501EF"/>
    <w:rsid w:val="00B503C2"/>
    <w:rsid w:val="00B503D7"/>
    <w:rsid w:val="00B50B1A"/>
    <w:rsid w:val="00B50DC2"/>
    <w:rsid w:val="00B50F4B"/>
    <w:rsid w:val="00B510BF"/>
    <w:rsid w:val="00B51C8A"/>
    <w:rsid w:val="00B52D4C"/>
    <w:rsid w:val="00B53074"/>
    <w:rsid w:val="00B535A0"/>
    <w:rsid w:val="00B53956"/>
    <w:rsid w:val="00B54341"/>
    <w:rsid w:val="00B54ADA"/>
    <w:rsid w:val="00B552B5"/>
    <w:rsid w:val="00B55417"/>
    <w:rsid w:val="00B55BEF"/>
    <w:rsid w:val="00B55DA5"/>
    <w:rsid w:val="00B55FCC"/>
    <w:rsid w:val="00B5710E"/>
    <w:rsid w:val="00B576CE"/>
    <w:rsid w:val="00B57F0F"/>
    <w:rsid w:val="00B6090C"/>
    <w:rsid w:val="00B60B61"/>
    <w:rsid w:val="00B6155E"/>
    <w:rsid w:val="00B61819"/>
    <w:rsid w:val="00B62496"/>
    <w:rsid w:val="00B6249A"/>
    <w:rsid w:val="00B63278"/>
    <w:rsid w:val="00B632A7"/>
    <w:rsid w:val="00B63389"/>
    <w:rsid w:val="00B63589"/>
    <w:rsid w:val="00B63791"/>
    <w:rsid w:val="00B63EFC"/>
    <w:rsid w:val="00B643CB"/>
    <w:rsid w:val="00B64557"/>
    <w:rsid w:val="00B65049"/>
    <w:rsid w:val="00B65395"/>
    <w:rsid w:val="00B65F02"/>
    <w:rsid w:val="00B664BF"/>
    <w:rsid w:val="00B66FEE"/>
    <w:rsid w:val="00B67065"/>
    <w:rsid w:val="00B678CB"/>
    <w:rsid w:val="00B705BC"/>
    <w:rsid w:val="00B706BB"/>
    <w:rsid w:val="00B70B86"/>
    <w:rsid w:val="00B70F9D"/>
    <w:rsid w:val="00B71BAE"/>
    <w:rsid w:val="00B721EF"/>
    <w:rsid w:val="00B72915"/>
    <w:rsid w:val="00B72CCE"/>
    <w:rsid w:val="00B73902"/>
    <w:rsid w:val="00B73976"/>
    <w:rsid w:val="00B74740"/>
    <w:rsid w:val="00B74B88"/>
    <w:rsid w:val="00B751BC"/>
    <w:rsid w:val="00B753AC"/>
    <w:rsid w:val="00B7567B"/>
    <w:rsid w:val="00B757AA"/>
    <w:rsid w:val="00B758C9"/>
    <w:rsid w:val="00B75A0E"/>
    <w:rsid w:val="00B75F2B"/>
    <w:rsid w:val="00B7616A"/>
    <w:rsid w:val="00B7620A"/>
    <w:rsid w:val="00B76ABF"/>
    <w:rsid w:val="00B76DC8"/>
    <w:rsid w:val="00B76EE2"/>
    <w:rsid w:val="00B771F2"/>
    <w:rsid w:val="00B772A5"/>
    <w:rsid w:val="00B77469"/>
    <w:rsid w:val="00B77698"/>
    <w:rsid w:val="00B77B97"/>
    <w:rsid w:val="00B77D97"/>
    <w:rsid w:val="00B80336"/>
    <w:rsid w:val="00B809E7"/>
    <w:rsid w:val="00B80C72"/>
    <w:rsid w:val="00B81011"/>
    <w:rsid w:val="00B812C1"/>
    <w:rsid w:val="00B81679"/>
    <w:rsid w:val="00B81BEE"/>
    <w:rsid w:val="00B82395"/>
    <w:rsid w:val="00B82586"/>
    <w:rsid w:val="00B825A9"/>
    <w:rsid w:val="00B82F95"/>
    <w:rsid w:val="00B8392A"/>
    <w:rsid w:val="00B83B27"/>
    <w:rsid w:val="00B83DB3"/>
    <w:rsid w:val="00B84031"/>
    <w:rsid w:val="00B8468E"/>
    <w:rsid w:val="00B846F2"/>
    <w:rsid w:val="00B85956"/>
    <w:rsid w:val="00B859B2"/>
    <w:rsid w:val="00B85E3D"/>
    <w:rsid w:val="00B85FFB"/>
    <w:rsid w:val="00B86588"/>
    <w:rsid w:val="00B8674A"/>
    <w:rsid w:val="00B867DE"/>
    <w:rsid w:val="00B87399"/>
    <w:rsid w:val="00B873BA"/>
    <w:rsid w:val="00B876AF"/>
    <w:rsid w:val="00B87AB1"/>
    <w:rsid w:val="00B90117"/>
    <w:rsid w:val="00B90137"/>
    <w:rsid w:val="00B90B99"/>
    <w:rsid w:val="00B90CB4"/>
    <w:rsid w:val="00B90CBF"/>
    <w:rsid w:val="00B90CEE"/>
    <w:rsid w:val="00B9143B"/>
    <w:rsid w:val="00B917B0"/>
    <w:rsid w:val="00B91D49"/>
    <w:rsid w:val="00B9224B"/>
    <w:rsid w:val="00B9233F"/>
    <w:rsid w:val="00B9238A"/>
    <w:rsid w:val="00B92670"/>
    <w:rsid w:val="00B926AF"/>
    <w:rsid w:val="00B92948"/>
    <w:rsid w:val="00B92B0B"/>
    <w:rsid w:val="00B93012"/>
    <w:rsid w:val="00B939B5"/>
    <w:rsid w:val="00B940D3"/>
    <w:rsid w:val="00B9472A"/>
    <w:rsid w:val="00B94886"/>
    <w:rsid w:val="00B94AD9"/>
    <w:rsid w:val="00B94BF6"/>
    <w:rsid w:val="00B94C05"/>
    <w:rsid w:val="00B94C84"/>
    <w:rsid w:val="00B94D05"/>
    <w:rsid w:val="00B95823"/>
    <w:rsid w:val="00B96023"/>
    <w:rsid w:val="00B96098"/>
    <w:rsid w:val="00B96C11"/>
    <w:rsid w:val="00B97165"/>
    <w:rsid w:val="00B975AF"/>
    <w:rsid w:val="00BA00C5"/>
    <w:rsid w:val="00BA06FA"/>
    <w:rsid w:val="00BA0AC2"/>
    <w:rsid w:val="00BA10B6"/>
    <w:rsid w:val="00BA1290"/>
    <w:rsid w:val="00BA1554"/>
    <w:rsid w:val="00BA2130"/>
    <w:rsid w:val="00BA2592"/>
    <w:rsid w:val="00BA3C85"/>
    <w:rsid w:val="00BA3EA2"/>
    <w:rsid w:val="00BA4432"/>
    <w:rsid w:val="00BA450F"/>
    <w:rsid w:val="00BA48A8"/>
    <w:rsid w:val="00BA4EA2"/>
    <w:rsid w:val="00BA5A1E"/>
    <w:rsid w:val="00BA6E77"/>
    <w:rsid w:val="00BA6EF1"/>
    <w:rsid w:val="00BA71CF"/>
    <w:rsid w:val="00BA73EB"/>
    <w:rsid w:val="00BB131D"/>
    <w:rsid w:val="00BB1721"/>
    <w:rsid w:val="00BB2678"/>
    <w:rsid w:val="00BB3007"/>
    <w:rsid w:val="00BB3053"/>
    <w:rsid w:val="00BB3435"/>
    <w:rsid w:val="00BB5043"/>
    <w:rsid w:val="00BB5097"/>
    <w:rsid w:val="00BB5FB3"/>
    <w:rsid w:val="00BB6469"/>
    <w:rsid w:val="00BB6558"/>
    <w:rsid w:val="00BB7162"/>
    <w:rsid w:val="00BB7168"/>
    <w:rsid w:val="00BB7B15"/>
    <w:rsid w:val="00BB7E71"/>
    <w:rsid w:val="00BB7E75"/>
    <w:rsid w:val="00BC0150"/>
    <w:rsid w:val="00BC038B"/>
    <w:rsid w:val="00BC0442"/>
    <w:rsid w:val="00BC0EF5"/>
    <w:rsid w:val="00BC10FD"/>
    <w:rsid w:val="00BC14FA"/>
    <w:rsid w:val="00BC2688"/>
    <w:rsid w:val="00BC2922"/>
    <w:rsid w:val="00BC2A17"/>
    <w:rsid w:val="00BC2CC6"/>
    <w:rsid w:val="00BC31B1"/>
    <w:rsid w:val="00BC3424"/>
    <w:rsid w:val="00BC3BBE"/>
    <w:rsid w:val="00BC43D1"/>
    <w:rsid w:val="00BC4B2B"/>
    <w:rsid w:val="00BC521A"/>
    <w:rsid w:val="00BC577C"/>
    <w:rsid w:val="00BC57AB"/>
    <w:rsid w:val="00BC5E5D"/>
    <w:rsid w:val="00BC650B"/>
    <w:rsid w:val="00BC6826"/>
    <w:rsid w:val="00BC6A34"/>
    <w:rsid w:val="00BC7B85"/>
    <w:rsid w:val="00BD024C"/>
    <w:rsid w:val="00BD0345"/>
    <w:rsid w:val="00BD16AA"/>
    <w:rsid w:val="00BD2835"/>
    <w:rsid w:val="00BD2C06"/>
    <w:rsid w:val="00BD2E16"/>
    <w:rsid w:val="00BD2F24"/>
    <w:rsid w:val="00BD37FE"/>
    <w:rsid w:val="00BD3B8A"/>
    <w:rsid w:val="00BD3BED"/>
    <w:rsid w:val="00BD46A8"/>
    <w:rsid w:val="00BD4943"/>
    <w:rsid w:val="00BD4CAB"/>
    <w:rsid w:val="00BD4F42"/>
    <w:rsid w:val="00BD536E"/>
    <w:rsid w:val="00BD5FEE"/>
    <w:rsid w:val="00BD6155"/>
    <w:rsid w:val="00BD6420"/>
    <w:rsid w:val="00BD64EA"/>
    <w:rsid w:val="00BD6726"/>
    <w:rsid w:val="00BD77C1"/>
    <w:rsid w:val="00BD789E"/>
    <w:rsid w:val="00BD7B63"/>
    <w:rsid w:val="00BE02FA"/>
    <w:rsid w:val="00BE0377"/>
    <w:rsid w:val="00BE03EB"/>
    <w:rsid w:val="00BE0415"/>
    <w:rsid w:val="00BE0D95"/>
    <w:rsid w:val="00BE13D3"/>
    <w:rsid w:val="00BE26BA"/>
    <w:rsid w:val="00BE2CDB"/>
    <w:rsid w:val="00BE3059"/>
    <w:rsid w:val="00BE38EA"/>
    <w:rsid w:val="00BE3A23"/>
    <w:rsid w:val="00BE3DBC"/>
    <w:rsid w:val="00BE4F25"/>
    <w:rsid w:val="00BE511B"/>
    <w:rsid w:val="00BE55C8"/>
    <w:rsid w:val="00BE578F"/>
    <w:rsid w:val="00BE5B77"/>
    <w:rsid w:val="00BE63EE"/>
    <w:rsid w:val="00BE64E5"/>
    <w:rsid w:val="00BE6848"/>
    <w:rsid w:val="00BE6AB1"/>
    <w:rsid w:val="00BE76AD"/>
    <w:rsid w:val="00BF04E2"/>
    <w:rsid w:val="00BF0667"/>
    <w:rsid w:val="00BF1457"/>
    <w:rsid w:val="00BF179C"/>
    <w:rsid w:val="00BF1CE7"/>
    <w:rsid w:val="00BF1D75"/>
    <w:rsid w:val="00BF2168"/>
    <w:rsid w:val="00BF2407"/>
    <w:rsid w:val="00BF26F6"/>
    <w:rsid w:val="00BF28E6"/>
    <w:rsid w:val="00BF336F"/>
    <w:rsid w:val="00BF361E"/>
    <w:rsid w:val="00BF39DA"/>
    <w:rsid w:val="00BF3B13"/>
    <w:rsid w:val="00BF3B89"/>
    <w:rsid w:val="00BF4BB6"/>
    <w:rsid w:val="00BF4C2D"/>
    <w:rsid w:val="00BF5730"/>
    <w:rsid w:val="00BF5919"/>
    <w:rsid w:val="00BF65B9"/>
    <w:rsid w:val="00BF660E"/>
    <w:rsid w:val="00BF691F"/>
    <w:rsid w:val="00BF6C48"/>
    <w:rsid w:val="00BF7295"/>
    <w:rsid w:val="00C001CF"/>
    <w:rsid w:val="00C0049E"/>
    <w:rsid w:val="00C00ADE"/>
    <w:rsid w:val="00C00CFB"/>
    <w:rsid w:val="00C00ED0"/>
    <w:rsid w:val="00C00F5F"/>
    <w:rsid w:val="00C0136D"/>
    <w:rsid w:val="00C01A9E"/>
    <w:rsid w:val="00C01C73"/>
    <w:rsid w:val="00C02195"/>
    <w:rsid w:val="00C02969"/>
    <w:rsid w:val="00C04377"/>
    <w:rsid w:val="00C04638"/>
    <w:rsid w:val="00C04DA6"/>
    <w:rsid w:val="00C05018"/>
    <w:rsid w:val="00C05388"/>
    <w:rsid w:val="00C055BA"/>
    <w:rsid w:val="00C055D1"/>
    <w:rsid w:val="00C056CE"/>
    <w:rsid w:val="00C0578C"/>
    <w:rsid w:val="00C05C8F"/>
    <w:rsid w:val="00C06F75"/>
    <w:rsid w:val="00C0753C"/>
    <w:rsid w:val="00C07826"/>
    <w:rsid w:val="00C07C4A"/>
    <w:rsid w:val="00C07C4C"/>
    <w:rsid w:val="00C07C53"/>
    <w:rsid w:val="00C07CFA"/>
    <w:rsid w:val="00C10920"/>
    <w:rsid w:val="00C10A90"/>
    <w:rsid w:val="00C122CF"/>
    <w:rsid w:val="00C12E40"/>
    <w:rsid w:val="00C13225"/>
    <w:rsid w:val="00C13C9F"/>
    <w:rsid w:val="00C1415E"/>
    <w:rsid w:val="00C14771"/>
    <w:rsid w:val="00C14D98"/>
    <w:rsid w:val="00C15325"/>
    <w:rsid w:val="00C159C8"/>
    <w:rsid w:val="00C15DA6"/>
    <w:rsid w:val="00C1624C"/>
    <w:rsid w:val="00C16281"/>
    <w:rsid w:val="00C16A50"/>
    <w:rsid w:val="00C16E11"/>
    <w:rsid w:val="00C1766B"/>
    <w:rsid w:val="00C179C9"/>
    <w:rsid w:val="00C17D11"/>
    <w:rsid w:val="00C200D0"/>
    <w:rsid w:val="00C20394"/>
    <w:rsid w:val="00C20426"/>
    <w:rsid w:val="00C20622"/>
    <w:rsid w:val="00C20CD9"/>
    <w:rsid w:val="00C219EA"/>
    <w:rsid w:val="00C21C97"/>
    <w:rsid w:val="00C22240"/>
    <w:rsid w:val="00C22775"/>
    <w:rsid w:val="00C2298A"/>
    <w:rsid w:val="00C23138"/>
    <w:rsid w:val="00C234AB"/>
    <w:rsid w:val="00C2382C"/>
    <w:rsid w:val="00C243B6"/>
    <w:rsid w:val="00C2472B"/>
    <w:rsid w:val="00C24A17"/>
    <w:rsid w:val="00C24B3F"/>
    <w:rsid w:val="00C24E20"/>
    <w:rsid w:val="00C24FFB"/>
    <w:rsid w:val="00C25FC2"/>
    <w:rsid w:val="00C26546"/>
    <w:rsid w:val="00C26C6D"/>
    <w:rsid w:val="00C26CA0"/>
    <w:rsid w:val="00C277BA"/>
    <w:rsid w:val="00C27832"/>
    <w:rsid w:val="00C2783D"/>
    <w:rsid w:val="00C27D3A"/>
    <w:rsid w:val="00C27DD2"/>
    <w:rsid w:val="00C300D3"/>
    <w:rsid w:val="00C30FD0"/>
    <w:rsid w:val="00C313CE"/>
    <w:rsid w:val="00C314E3"/>
    <w:rsid w:val="00C31839"/>
    <w:rsid w:val="00C31F1F"/>
    <w:rsid w:val="00C3210D"/>
    <w:rsid w:val="00C32180"/>
    <w:rsid w:val="00C32790"/>
    <w:rsid w:val="00C32E7E"/>
    <w:rsid w:val="00C3316A"/>
    <w:rsid w:val="00C33729"/>
    <w:rsid w:val="00C3400C"/>
    <w:rsid w:val="00C34598"/>
    <w:rsid w:val="00C34A9D"/>
    <w:rsid w:val="00C351B8"/>
    <w:rsid w:val="00C35CE9"/>
    <w:rsid w:val="00C36232"/>
    <w:rsid w:val="00C3649B"/>
    <w:rsid w:val="00C3657B"/>
    <w:rsid w:val="00C36721"/>
    <w:rsid w:val="00C36A15"/>
    <w:rsid w:val="00C36D16"/>
    <w:rsid w:val="00C36EAB"/>
    <w:rsid w:val="00C3750B"/>
    <w:rsid w:val="00C40B03"/>
    <w:rsid w:val="00C40CFF"/>
    <w:rsid w:val="00C410D0"/>
    <w:rsid w:val="00C4121A"/>
    <w:rsid w:val="00C41CEF"/>
    <w:rsid w:val="00C427ED"/>
    <w:rsid w:val="00C42D0C"/>
    <w:rsid w:val="00C42EAA"/>
    <w:rsid w:val="00C43042"/>
    <w:rsid w:val="00C433CD"/>
    <w:rsid w:val="00C43984"/>
    <w:rsid w:val="00C43CB7"/>
    <w:rsid w:val="00C43DFD"/>
    <w:rsid w:val="00C43E98"/>
    <w:rsid w:val="00C449E7"/>
    <w:rsid w:val="00C4508C"/>
    <w:rsid w:val="00C454B9"/>
    <w:rsid w:val="00C45760"/>
    <w:rsid w:val="00C464C2"/>
    <w:rsid w:val="00C46C3F"/>
    <w:rsid w:val="00C46FD9"/>
    <w:rsid w:val="00C472F1"/>
    <w:rsid w:val="00C5016B"/>
    <w:rsid w:val="00C502F3"/>
    <w:rsid w:val="00C50B95"/>
    <w:rsid w:val="00C5134F"/>
    <w:rsid w:val="00C51894"/>
    <w:rsid w:val="00C51B34"/>
    <w:rsid w:val="00C523F6"/>
    <w:rsid w:val="00C52D67"/>
    <w:rsid w:val="00C53134"/>
    <w:rsid w:val="00C533F2"/>
    <w:rsid w:val="00C535C7"/>
    <w:rsid w:val="00C5367B"/>
    <w:rsid w:val="00C53767"/>
    <w:rsid w:val="00C53BA1"/>
    <w:rsid w:val="00C53D7A"/>
    <w:rsid w:val="00C54012"/>
    <w:rsid w:val="00C54260"/>
    <w:rsid w:val="00C54962"/>
    <w:rsid w:val="00C54DD8"/>
    <w:rsid w:val="00C54E31"/>
    <w:rsid w:val="00C55549"/>
    <w:rsid w:val="00C5576B"/>
    <w:rsid w:val="00C55CF4"/>
    <w:rsid w:val="00C55FAC"/>
    <w:rsid w:val="00C56A99"/>
    <w:rsid w:val="00C57010"/>
    <w:rsid w:val="00C57D55"/>
    <w:rsid w:val="00C57EF1"/>
    <w:rsid w:val="00C612D9"/>
    <w:rsid w:val="00C61311"/>
    <w:rsid w:val="00C61443"/>
    <w:rsid w:val="00C61E24"/>
    <w:rsid w:val="00C622FE"/>
    <w:rsid w:val="00C62E05"/>
    <w:rsid w:val="00C62EA0"/>
    <w:rsid w:val="00C631B1"/>
    <w:rsid w:val="00C634B2"/>
    <w:rsid w:val="00C63956"/>
    <w:rsid w:val="00C639B1"/>
    <w:rsid w:val="00C63AA5"/>
    <w:rsid w:val="00C63E7A"/>
    <w:rsid w:val="00C648EA"/>
    <w:rsid w:val="00C653D3"/>
    <w:rsid w:val="00C65C02"/>
    <w:rsid w:val="00C65F5C"/>
    <w:rsid w:val="00C6616E"/>
    <w:rsid w:val="00C66A2D"/>
    <w:rsid w:val="00C66D86"/>
    <w:rsid w:val="00C66FB0"/>
    <w:rsid w:val="00C6740E"/>
    <w:rsid w:val="00C67BC4"/>
    <w:rsid w:val="00C67EEF"/>
    <w:rsid w:val="00C71C9E"/>
    <w:rsid w:val="00C72971"/>
    <w:rsid w:val="00C72B25"/>
    <w:rsid w:val="00C73144"/>
    <w:rsid w:val="00C7318E"/>
    <w:rsid w:val="00C736EF"/>
    <w:rsid w:val="00C73C7B"/>
    <w:rsid w:val="00C74502"/>
    <w:rsid w:val="00C74587"/>
    <w:rsid w:val="00C75207"/>
    <w:rsid w:val="00C7525A"/>
    <w:rsid w:val="00C755AF"/>
    <w:rsid w:val="00C75ABB"/>
    <w:rsid w:val="00C75C04"/>
    <w:rsid w:val="00C763F1"/>
    <w:rsid w:val="00C76FE1"/>
    <w:rsid w:val="00C7708B"/>
    <w:rsid w:val="00C772B4"/>
    <w:rsid w:val="00C77519"/>
    <w:rsid w:val="00C7771F"/>
    <w:rsid w:val="00C77AC0"/>
    <w:rsid w:val="00C80316"/>
    <w:rsid w:val="00C8065D"/>
    <w:rsid w:val="00C80E6C"/>
    <w:rsid w:val="00C8104A"/>
    <w:rsid w:val="00C8180B"/>
    <w:rsid w:val="00C81A09"/>
    <w:rsid w:val="00C81E0E"/>
    <w:rsid w:val="00C82011"/>
    <w:rsid w:val="00C820BD"/>
    <w:rsid w:val="00C8235D"/>
    <w:rsid w:val="00C8258C"/>
    <w:rsid w:val="00C8285C"/>
    <w:rsid w:val="00C82A26"/>
    <w:rsid w:val="00C82C3A"/>
    <w:rsid w:val="00C82F80"/>
    <w:rsid w:val="00C83338"/>
    <w:rsid w:val="00C83864"/>
    <w:rsid w:val="00C8396F"/>
    <w:rsid w:val="00C83A09"/>
    <w:rsid w:val="00C83B51"/>
    <w:rsid w:val="00C83BD8"/>
    <w:rsid w:val="00C84106"/>
    <w:rsid w:val="00C8478D"/>
    <w:rsid w:val="00C84C54"/>
    <w:rsid w:val="00C85581"/>
    <w:rsid w:val="00C8691F"/>
    <w:rsid w:val="00C86F22"/>
    <w:rsid w:val="00C87095"/>
    <w:rsid w:val="00C8752E"/>
    <w:rsid w:val="00C8785A"/>
    <w:rsid w:val="00C878A4"/>
    <w:rsid w:val="00C87E35"/>
    <w:rsid w:val="00C87E89"/>
    <w:rsid w:val="00C905D0"/>
    <w:rsid w:val="00C91AFA"/>
    <w:rsid w:val="00C91E0A"/>
    <w:rsid w:val="00C91FC5"/>
    <w:rsid w:val="00C922EB"/>
    <w:rsid w:val="00C9244C"/>
    <w:rsid w:val="00C92863"/>
    <w:rsid w:val="00C933AD"/>
    <w:rsid w:val="00C9349B"/>
    <w:rsid w:val="00C9373B"/>
    <w:rsid w:val="00C939B4"/>
    <w:rsid w:val="00C93CAF"/>
    <w:rsid w:val="00C94313"/>
    <w:rsid w:val="00C94CAA"/>
    <w:rsid w:val="00C95157"/>
    <w:rsid w:val="00C955E2"/>
    <w:rsid w:val="00C95A5F"/>
    <w:rsid w:val="00C95AF7"/>
    <w:rsid w:val="00C95DD7"/>
    <w:rsid w:val="00C9673D"/>
    <w:rsid w:val="00C96B24"/>
    <w:rsid w:val="00C9713C"/>
    <w:rsid w:val="00C975FE"/>
    <w:rsid w:val="00C97623"/>
    <w:rsid w:val="00C97686"/>
    <w:rsid w:val="00C9799A"/>
    <w:rsid w:val="00C97C3D"/>
    <w:rsid w:val="00C97FDE"/>
    <w:rsid w:val="00CA013D"/>
    <w:rsid w:val="00CA0525"/>
    <w:rsid w:val="00CA09C3"/>
    <w:rsid w:val="00CA0B2D"/>
    <w:rsid w:val="00CA0BB5"/>
    <w:rsid w:val="00CA0D3E"/>
    <w:rsid w:val="00CA1495"/>
    <w:rsid w:val="00CA14D7"/>
    <w:rsid w:val="00CA18BD"/>
    <w:rsid w:val="00CA1C32"/>
    <w:rsid w:val="00CA1CC1"/>
    <w:rsid w:val="00CA2065"/>
    <w:rsid w:val="00CA2CDE"/>
    <w:rsid w:val="00CA3141"/>
    <w:rsid w:val="00CA3A9B"/>
    <w:rsid w:val="00CA41BC"/>
    <w:rsid w:val="00CA56E7"/>
    <w:rsid w:val="00CA594A"/>
    <w:rsid w:val="00CA63AC"/>
    <w:rsid w:val="00CA689A"/>
    <w:rsid w:val="00CA6A37"/>
    <w:rsid w:val="00CA6EC0"/>
    <w:rsid w:val="00CA6F06"/>
    <w:rsid w:val="00CA7DCC"/>
    <w:rsid w:val="00CB0259"/>
    <w:rsid w:val="00CB082B"/>
    <w:rsid w:val="00CB0DE1"/>
    <w:rsid w:val="00CB1C4B"/>
    <w:rsid w:val="00CB1E31"/>
    <w:rsid w:val="00CB22A9"/>
    <w:rsid w:val="00CB2642"/>
    <w:rsid w:val="00CB2713"/>
    <w:rsid w:val="00CB27B8"/>
    <w:rsid w:val="00CB3703"/>
    <w:rsid w:val="00CB3861"/>
    <w:rsid w:val="00CB3BFE"/>
    <w:rsid w:val="00CB46FC"/>
    <w:rsid w:val="00CB4CA4"/>
    <w:rsid w:val="00CB4F85"/>
    <w:rsid w:val="00CB56A3"/>
    <w:rsid w:val="00CB5AB1"/>
    <w:rsid w:val="00CB6703"/>
    <w:rsid w:val="00CB74C9"/>
    <w:rsid w:val="00CB74F8"/>
    <w:rsid w:val="00CB7A05"/>
    <w:rsid w:val="00CB7E6D"/>
    <w:rsid w:val="00CB7F67"/>
    <w:rsid w:val="00CC08DE"/>
    <w:rsid w:val="00CC16E2"/>
    <w:rsid w:val="00CC195D"/>
    <w:rsid w:val="00CC2A80"/>
    <w:rsid w:val="00CC2EBF"/>
    <w:rsid w:val="00CC3B72"/>
    <w:rsid w:val="00CC3D8F"/>
    <w:rsid w:val="00CC51C5"/>
    <w:rsid w:val="00CC5326"/>
    <w:rsid w:val="00CC596D"/>
    <w:rsid w:val="00CC6523"/>
    <w:rsid w:val="00CC6589"/>
    <w:rsid w:val="00CC6913"/>
    <w:rsid w:val="00CC6950"/>
    <w:rsid w:val="00CC7318"/>
    <w:rsid w:val="00CC733A"/>
    <w:rsid w:val="00CC7B2F"/>
    <w:rsid w:val="00CC7F8D"/>
    <w:rsid w:val="00CD0326"/>
    <w:rsid w:val="00CD0366"/>
    <w:rsid w:val="00CD03A8"/>
    <w:rsid w:val="00CD044B"/>
    <w:rsid w:val="00CD0E80"/>
    <w:rsid w:val="00CD12A2"/>
    <w:rsid w:val="00CD199A"/>
    <w:rsid w:val="00CD1D95"/>
    <w:rsid w:val="00CD21D7"/>
    <w:rsid w:val="00CD2A80"/>
    <w:rsid w:val="00CD2B8B"/>
    <w:rsid w:val="00CD3249"/>
    <w:rsid w:val="00CD3556"/>
    <w:rsid w:val="00CD3B67"/>
    <w:rsid w:val="00CD3E4E"/>
    <w:rsid w:val="00CD40B4"/>
    <w:rsid w:val="00CD42F0"/>
    <w:rsid w:val="00CD4B2F"/>
    <w:rsid w:val="00CD50C4"/>
    <w:rsid w:val="00CD55F9"/>
    <w:rsid w:val="00CD5C9D"/>
    <w:rsid w:val="00CD5F05"/>
    <w:rsid w:val="00CD65FF"/>
    <w:rsid w:val="00CD70C7"/>
    <w:rsid w:val="00CD74ED"/>
    <w:rsid w:val="00CD7DD6"/>
    <w:rsid w:val="00CE0198"/>
    <w:rsid w:val="00CE0983"/>
    <w:rsid w:val="00CE0BCB"/>
    <w:rsid w:val="00CE1838"/>
    <w:rsid w:val="00CE1920"/>
    <w:rsid w:val="00CE1A76"/>
    <w:rsid w:val="00CE2014"/>
    <w:rsid w:val="00CE2C11"/>
    <w:rsid w:val="00CE2D70"/>
    <w:rsid w:val="00CE2FD7"/>
    <w:rsid w:val="00CE321E"/>
    <w:rsid w:val="00CE341F"/>
    <w:rsid w:val="00CE344C"/>
    <w:rsid w:val="00CE35D5"/>
    <w:rsid w:val="00CE375F"/>
    <w:rsid w:val="00CE3893"/>
    <w:rsid w:val="00CE38A1"/>
    <w:rsid w:val="00CE3E8F"/>
    <w:rsid w:val="00CE484B"/>
    <w:rsid w:val="00CE548D"/>
    <w:rsid w:val="00CE5741"/>
    <w:rsid w:val="00CE5D17"/>
    <w:rsid w:val="00CE652D"/>
    <w:rsid w:val="00CE699B"/>
    <w:rsid w:val="00CE6AD5"/>
    <w:rsid w:val="00CE6CA0"/>
    <w:rsid w:val="00CE72FE"/>
    <w:rsid w:val="00CE77F1"/>
    <w:rsid w:val="00CE7A2E"/>
    <w:rsid w:val="00CE7AEB"/>
    <w:rsid w:val="00CE7E10"/>
    <w:rsid w:val="00CF0619"/>
    <w:rsid w:val="00CF0927"/>
    <w:rsid w:val="00CF0C33"/>
    <w:rsid w:val="00CF0DEC"/>
    <w:rsid w:val="00CF10D3"/>
    <w:rsid w:val="00CF17F4"/>
    <w:rsid w:val="00CF1EE5"/>
    <w:rsid w:val="00CF22EC"/>
    <w:rsid w:val="00CF230F"/>
    <w:rsid w:val="00CF242B"/>
    <w:rsid w:val="00CF24CB"/>
    <w:rsid w:val="00CF278C"/>
    <w:rsid w:val="00CF2820"/>
    <w:rsid w:val="00CF2A6E"/>
    <w:rsid w:val="00CF2CC1"/>
    <w:rsid w:val="00CF2CDF"/>
    <w:rsid w:val="00CF2D98"/>
    <w:rsid w:val="00CF2ED6"/>
    <w:rsid w:val="00CF320F"/>
    <w:rsid w:val="00CF3513"/>
    <w:rsid w:val="00CF36E6"/>
    <w:rsid w:val="00CF3791"/>
    <w:rsid w:val="00CF3B2B"/>
    <w:rsid w:val="00CF3E56"/>
    <w:rsid w:val="00CF42FD"/>
    <w:rsid w:val="00CF53F6"/>
    <w:rsid w:val="00CF570F"/>
    <w:rsid w:val="00CF582D"/>
    <w:rsid w:val="00CF59AF"/>
    <w:rsid w:val="00CF62BA"/>
    <w:rsid w:val="00CF67D8"/>
    <w:rsid w:val="00CF68A8"/>
    <w:rsid w:val="00CF6A01"/>
    <w:rsid w:val="00CF6A15"/>
    <w:rsid w:val="00CF70B1"/>
    <w:rsid w:val="00CF70C2"/>
    <w:rsid w:val="00D0083A"/>
    <w:rsid w:val="00D00D5E"/>
    <w:rsid w:val="00D00E4F"/>
    <w:rsid w:val="00D01FD4"/>
    <w:rsid w:val="00D023DA"/>
    <w:rsid w:val="00D02825"/>
    <w:rsid w:val="00D032E0"/>
    <w:rsid w:val="00D03C7D"/>
    <w:rsid w:val="00D04171"/>
    <w:rsid w:val="00D045AB"/>
    <w:rsid w:val="00D04C0E"/>
    <w:rsid w:val="00D04F0A"/>
    <w:rsid w:val="00D05EBB"/>
    <w:rsid w:val="00D05F8D"/>
    <w:rsid w:val="00D06144"/>
    <w:rsid w:val="00D06350"/>
    <w:rsid w:val="00D06F98"/>
    <w:rsid w:val="00D07480"/>
    <w:rsid w:val="00D07C52"/>
    <w:rsid w:val="00D07CF3"/>
    <w:rsid w:val="00D102F4"/>
    <w:rsid w:val="00D10438"/>
    <w:rsid w:val="00D105AA"/>
    <w:rsid w:val="00D109D0"/>
    <w:rsid w:val="00D11666"/>
    <w:rsid w:val="00D11761"/>
    <w:rsid w:val="00D11772"/>
    <w:rsid w:val="00D12103"/>
    <w:rsid w:val="00D122CE"/>
    <w:rsid w:val="00D12309"/>
    <w:rsid w:val="00D1277A"/>
    <w:rsid w:val="00D1291F"/>
    <w:rsid w:val="00D12A4D"/>
    <w:rsid w:val="00D12AE1"/>
    <w:rsid w:val="00D133EA"/>
    <w:rsid w:val="00D13991"/>
    <w:rsid w:val="00D13D23"/>
    <w:rsid w:val="00D13D48"/>
    <w:rsid w:val="00D13DF6"/>
    <w:rsid w:val="00D149A0"/>
    <w:rsid w:val="00D14F7C"/>
    <w:rsid w:val="00D152E8"/>
    <w:rsid w:val="00D15360"/>
    <w:rsid w:val="00D15936"/>
    <w:rsid w:val="00D15CFF"/>
    <w:rsid w:val="00D15F58"/>
    <w:rsid w:val="00D17003"/>
    <w:rsid w:val="00D17814"/>
    <w:rsid w:val="00D17AA3"/>
    <w:rsid w:val="00D17DF1"/>
    <w:rsid w:val="00D203AF"/>
    <w:rsid w:val="00D2133E"/>
    <w:rsid w:val="00D22037"/>
    <w:rsid w:val="00D22069"/>
    <w:rsid w:val="00D22300"/>
    <w:rsid w:val="00D22E2C"/>
    <w:rsid w:val="00D23836"/>
    <w:rsid w:val="00D25314"/>
    <w:rsid w:val="00D25606"/>
    <w:rsid w:val="00D25617"/>
    <w:rsid w:val="00D259E9"/>
    <w:rsid w:val="00D259FE"/>
    <w:rsid w:val="00D26D4C"/>
    <w:rsid w:val="00D26E71"/>
    <w:rsid w:val="00D26FA9"/>
    <w:rsid w:val="00D2781A"/>
    <w:rsid w:val="00D27F0B"/>
    <w:rsid w:val="00D30BE3"/>
    <w:rsid w:val="00D317FA"/>
    <w:rsid w:val="00D31CC7"/>
    <w:rsid w:val="00D31FA1"/>
    <w:rsid w:val="00D321DB"/>
    <w:rsid w:val="00D329EA"/>
    <w:rsid w:val="00D32C59"/>
    <w:rsid w:val="00D32F7D"/>
    <w:rsid w:val="00D32FAE"/>
    <w:rsid w:val="00D3317A"/>
    <w:rsid w:val="00D3397E"/>
    <w:rsid w:val="00D33B64"/>
    <w:rsid w:val="00D34A35"/>
    <w:rsid w:val="00D34C15"/>
    <w:rsid w:val="00D34D62"/>
    <w:rsid w:val="00D353D1"/>
    <w:rsid w:val="00D354E0"/>
    <w:rsid w:val="00D357BD"/>
    <w:rsid w:val="00D35929"/>
    <w:rsid w:val="00D35BBB"/>
    <w:rsid w:val="00D35FBA"/>
    <w:rsid w:val="00D363A1"/>
    <w:rsid w:val="00D3684E"/>
    <w:rsid w:val="00D36AC2"/>
    <w:rsid w:val="00D3723D"/>
    <w:rsid w:val="00D37416"/>
    <w:rsid w:val="00D402C8"/>
    <w:rsid w:val="00D40306"/>
    <w:rsid w:val="00D40AB8"/>
    <w:rsid w:val="00D40D88"/>
    <w:rsid w:val="00D40E6E"/>
    <w:rsid w:val="00D41618"/>
    <w:rsid w:val="00D4161B"/>
    <w:rsid w:val="00D41660"/>
    <w:rsid w:val="00D4231E"/>
    <w:rsid w:val="00D42377"/>
    <w:rsid w:val="00D42503"/>
    <w:rsid w:val="00D4261C"/>
    <w:rsid w:val="00D428F6"/>
    <w:rsid w:val="00D42DFA"/>
    <w:rsid w:val="00D43291"/>
    <w:rsid w:val="00D43AAE"/>
    <w:rsid w:val="00D44542"/>
    <w:rsid w:val="00D4514E"/>
    <w:rsid w:val="00D451A3"/>
    <w:rsid w:val="00D4577D"/>
    <w:rsid w:val="00D45898"/>
    <w:rsid w:val="00D45AF0"/>
    <w:rsid w:val="00D469CC"/>
    <w:rsid w:val="00D47BA1"/>
    <w:rsid w:val="00D47CB8"/>
    <w:rsid w:val="00D5035B"/>
    <w:rsid w:val="00D506A0"/>
    <w:rsid w:val="00D51189"/>
    <w:rsid w:val="00D5144A"/>
    <w:rsid w:val="00D51736"/>
    <w:rsid w:val="00D52476"/>
    <w:rsid w:val="00D52623"/>
    <w:rsid w:val="00D526FC"/>
    <w:rsid w:val="00D52C6A"/>
    <w:rsid w:val="00D53DAB"/>
    <w:rsid w:val="00D54268"/>
    <w:rsid w:val="00D5469C"/>
    <w:rsid w:val="00D546E1"/>
    <w:rsid w:val="00D54BD1"/>
    <w:rsid w:val="00D551C9"/>
    <w:rsid w:val="00D558BE"/>
    <w:rsid w:val="00D55C11"/>
    <w:rsid w:val="00D55DF2"/>
    <w:rsid w:val="00D55E94"/>
    <w:rsid w:val="00D563B5"/>
    <w:rsid w:val="00D56E22"/>
    <w:rsid w:val="00D57B82"/>
    <w:rsid w:val="00D57CAE"/>
    <w:rsid w:val="00D604DD"/>
    <w:rsid w:val="00D60C43"/>
    <w:rsid w:val="00D60E5E"/>
    <w:rsid w:val="00D611D4"/>
    <w:rsid w:val="00D61FAE"/>
    <w:rsid w:val="00D620B4"/>
    <w:rsid w:val="00D6237B"/>
    <w:rsid w:val="00D6258D"/>
    <w:rsid w:val="00D62947"/>
    <w:rsid w:val="00D62A10"/>
    <w:rsid w:val="00D62BB0"/>
    <w:rsid w:val="00D63211"/>
    <w:rsid w:val="00D6352C"/>
    <w:rsid w:val="00D639A4"/>
    <w:rsid w:val="00D63B90"/>
    <w:rsid w:val="00D63D1E"/>
    <w:rsid w:val="00D63DDE"/>
    <w:rsid w:val="00D64062"/>
    <w:rsid w:val="00D64610"/>
    <w:rsid w:val="00D6468F"/>
    <w:rsid w:val="00D647B3"/>
    <w:rsid w:val="00D64824"/>
    <w:rsid w:val="00D64D99"/>
    <w:rsid w:val="00D654F8"/>
    <w:rsid w:val="00D66313"/>
    <w:rsid w:val="00D66327"/>
    <w:rsid w:val="00D66AEA"/>
    <w:rsid w:val="00D66C43"/>
    <w:rsid w:val="00D67ADB"/>
    <w:rsid w:val="00D70138"/>
    <w:rsid w:val="00D70557"/>
    <w:rsid w:val="00D705FF"/>
    <w:rsid w:val="00D70850"/>
    <w:rsid w:val="00D71127"/>
    <w:rsid w:val="00D71FDB"/>
    <w:rsid w:val="00D722F1"/>
    <w:rsid w:val="00D727F2"/>
    <w:rsid w:val="00D730E4"/>
    <w:rsid w:val="00D73752"/>
    <w:rsid w:val="00D73B38"/>
    <w:rsid w:val="00D73E40"/>
    <w:rsid w:val="00D73F1A"/>
    <w:rsid w:val="00D7493F"/>
    <w:rsid w:val="00D7513B"/>
    <w:rsid w:val="00D75359"/>
    <w:rsid w:val="00D761B4"/>
    <w:rsid w:val="00D76429"/>
    <w:rsid w:val="00D76CF3"/>
    <w:rsid w:val="00D76F1D"/>
    <w:rsid w:val="00D76FA4"/>
    <w:rsid w:val="00D77299"/>
    <w:rsid w:val="00D772D1"/>
    <w:rsid w:val="00D7733D"/>
    <w:rsid w:val="00D77391"/>
    <w:rsid w:val="00D80473"/>
    <w:rsid w:val="00D809C1"/>
    <w:rsid w:val="00D8107A"/>
    <w:rsid w:val="00D81B9A"/>
    <w:rsid w:val="00D81D1B"/>
    <w:rsid w:val="00D83408"/>
    <w:rsid w:val="00D83BE7"/>
    <w:rsid w:val="00D8572E"/>
    <w:rsid w:val="00D85D5F"/>
    <w:rsid w:val="00D863CD"/>
    <w:rsid w:val="00D86861"/>
    <w:rsid w:val="00D868AA"/>
    <w:rsid w:val="00D86B67"/>
    <w:rsid w:val="00D87680"/>
    <w:rsid w:val="00D877C6"/>
    <w:rsid w:val="00D87809"/>
    <w:rsid w:val="00D87B4E"/>
    <w:rsid w:val="00D87BB4"/>
    <w:rsid w:val="00D9070C"/>
    <w:rsid w:val="00D90C4E"/>
    <w:rsid w:val="00D91441"/>
    <w:rsid w:val="00D91A5F"/>
    <w:rsid w:val="00D91BB6"/>
    <w:rsid w:val="00D92865"/>
    <w:rsid w:val="00D92CB2"/>
    <w:rsid w:val="00D930EF"/>
    <w:rsid w:val="00D93427"/>
    <w:rsid w:val="00D93814"/>
    <w:rsid w:val="00D93967"/>
    <w:rsid w:val="00D93A66"/>
    <w:rsid w:val="00D944F7"/>
    <w:rsid w:val="00D94834"/>
    <w:rsid w:val="00D94B8A"/>
    <w:rsid w:val="00D9552A"/>
    <w:rsid w:val="00D9553C"/>
    <w:rsid w:val="00D9699F"/>
    <w:rsid w:val="00D97863"/>
    <w:rsid w:val="00D97C60"/>
    <w:rsid w:val="00D97E57"/>
    <w:rsid w:val="00D97E6C"/>
    <w:rsid w:val="00DA03EC"/>
    <w:rsid w:val="00DA0403"/>
    <w:rsid w:val="00DA0577"/>
    <w:rsid w:val="00DA0AE6"/>
    <w:rsid w:val="00DA0D87"/>
    <w:rsid w:val="00DA1541"/>
    <w:rsid w:val="00DA1A15"/>
    <w:rsid w:val="00DA1A8C"/>
    <w:rsid w:val="00DA1E2D"/>
    <w:rsid w:val="00DA1F4B"/>
    <w:rsid w:val="00DA210E"/>
    <w:rsid w:val="00DA26AB"/>
    <w:rsid w:val="00DA2AA5"/>
    <w:rsid w:val="00DA310B"/>
    <w:rsid w:val="00DA39BD"/>
    <w:rsid w:val="00DA3AE5"/>
    <w:rsid w:val="00DA3EBD"/>
    <w:rsid w:val="00DA436E"/>
    <w:rsid w:val="00DA4519"/>
    <w:rsid w:val="00DA4811"/>
    <w:rsid w:val="00DA4925"/>
    <w:rsid w:val="00DA4FAB"/>
    <w:rsid w:val="00DA5375"/>
    <w:rsid w:val="00DA556C"/>
    <w:rsid w:val="00DA5A1F"/>
    <w:rsid w:val="00DA5C09"/>
    <w:rsid w:val="00DA610A"/>
    <w:rsid w:val="00DA63E6"/>
    <w:rsid w:val="00DA6DBB"/>
    <w:rsid w:val="00DA74EE"/>
    <w:rsid w:val="00DA7977"/>
    <w:rsid w:val="00DA7C10"/>
    <w:rsid w:val="00DA7C95"/>
    <w:rsid w:val="00DA7D9C"/>
    <w:rsid w:val="00DB018B"/>
    <w:rsid w:val="00DB07FB"/>
    <w:rsid w:val="00DB0C1F"/>
    <w:rsid w:val="00DB0FC1"/>
    <w:rsid w:val="00DB1288"/>
    <w:rsid w:val="00DB1C38"/>
    <w:rsid w:val="00DB1F19"/>
    <w:rsid w:val="00DB2B46"/>
    <w:rsid w:val="00DB2CA3"/>
    <w:rsid w:val="00DB2D6D"/>
    <w:rsid w:val="00DB2F95"/>
    <w:rsid w:val="00DB33FD"/>
    <w:rsid w:val="00DB3534"/>
    <w:rsid w:val="00DB3BA7"/>
    <w:rsid w:val="00DB3E84"/>
    <w:rsid w:val="00DB4291"/>
    <w:rsid w:val="00DB54E4"/>
    <w:rsid w:val="00DB59C1"/>
    <w:rsid w:val="00DB6ABB"/>
    <w:rsid w:val="00DB6D96"/>
    <w:rsid w:val="00DB6E17"/>
    <w:rsid w:val="00DB6F06"/>
    <w:rsid w:val="00DB754C"/>
    <w:rsid w:val="00DB765F"/>
    <w:rsid w:val="00DB78F8"/>
    <w:rsid w:val="00DB79EB"/>
    <w:rsid w:val="00DC009F"/>
    <w:rsid w:val="00DC0232"/>
    <w:rsid w:val="00DC0388"/>
    <w:rsid w:val="00DC041E"/>
    <w:rsid w:val="00DC097F"/>
    <w:rsid w:val="00DC0AE4"/>
    <w:rsid w:val="00DC0C2C"/>
    <w:rsid w:val="00DC0CA6"/>
    <w:rsid w:val="00DC0CB8"/>
    <w:rsid w:val="00DC16C4"/>
    <w:rsid w:val="00DC199B"/>
    <w:rsid w:val="00DC1A4A"/>
    <w:rsid w:val="00DC27DF"/>
    <w:rsid w:val="00DC2DEA"/>
    <w:rsid w:val="00DC3020"/>
    <w:rsid w:val="00DC3DE5"/>
    <w:rsid w:val="00DC482C"/>
    <w:rsid w:val="00DC4AB0"/>
    <w:rsid w:val="00DC4E14"/>
    <w:rsid w:val="00DC50B4"/>
    <w:rsid w:val="00DC597B"/>
    <w:rsid w:val="00DC5A18"/>
    <w:rsid w:val="00DC6E10"/>
    <w:rsid w:val="00DC72D4"/>
    <w:rsid w:val="00DC7818"/>
    <w:rsid w:val="00DC79D7"/>
    <w:rsid w:val="00DC7D3A"/>
    <w:rsid w:val="00DD094D"/>
    <w:rsid w:val="00DD0B81"/>
    <w:rsid w:val="00DD0F99"/>
    <w:rsid w:val="00DD10AD"/>
    <w:rsid w:val="00DD1D5C"/>
    <w:rsid w:val="00DD21C7"/>
    <w:rsid w:val="00DD2731"/>
    <w:rsid w:val="00DD320E"/>
    <w:rsid w:val="00DD33C4"/>
    <w:rsid w:val="00DD33E1"/>
    <w:rsid w:val="00DD44B7"/>
    <w:rsid w:val="00DD4B52"/>
    <w:rsid w:val="00DD4E0C"/>
    <w:rsid w:val="00DD5124"/>
    <w:rsid w:val="00DD5730"/>
    <w:rsid w:val="00DD5A77"/>
    <w:rsid w:val="00DD6802"/>
    <w:rsid w:val="00DD6FDD"/>
    <w:rsid w:val="00DD783B"/>
    <w:rsid w:val="00DD7915"/>
    <w:rsid w:val="00DE045E"/>
    <w:rsid w:val="00DE08C3"/>
    <w:rsid w:val="00DE0E71"/>
    <w:rsid w:val="00DE177C"/>
    <w:rsid w:val="00DE2097"/>
    <w:rsid w:val="00DE276E"/>
    <w:rsid w:val="00DE281C"/>
    <w:rsid w:val="00DE2FE8"/>
    <w:rsid w:val="00DE34DA"/>
    <w:rsid w:val="00DE3819"/>
    <w:rsid w:val="00DE3DE6"/>
    <w:rsid w:val="00DE4036"/>
    <w:rsid w:val="00DE4959"/>
    <w:rsid w:val="00DE4F6C"/>
    <w:rsid w:val="00DE577F"/>
    <w:rsid w:val="00DE5965"/>
    <w:rsid w:val="00DE68C7"/>
    <w:rsid w:val="00DE6C29"/>
    <w:rsid w:val="00DE7350"/>
    <w:rsid w:val="00DE7BA4"/>
    <w:rsid w:val="00DE7D36"/>
    <w:rsid w:val="00DE7FD7"/>
    <w:rsid w:val="00DF1008"/>
    <w:rsid w:val="00DF148E"/>
    <w:rsid w:val="00DF14B2"/>
    <w:rsid w:val="00DF166C"/>
    <w:rsid w:val="00DF1ADF"/>
    <w:rsid w:val="00DF1BC3"/>
    <w:rsid w:val="00DF1C60"/>
    <w:rsid w:val="00DF2325"/>
    <w:rsid w:val="00DF2CE0"/>
    <w:rsid w:val="00DF2D49"/>
    <w:rsid w:val="00DF3FB3"/>
    <w:rsid w:val="00DF3FE4"/>
    <w:rsid w:val="00DF42E5"/>
    <w:rsid w:val="00DF42FA"/>
    <w:rsid w:val="00DF4CBC"/>
    <w:rsid w:val="00DF53D3"/>
    <w:rsid w:val="00DF63B5"/>
    <w:rsid w:val="00DF65CB"/>
    <w:rsid w:val="00DF6931"/>
    <w:rsid w:val="00DF6B63"/>
    <w:rsid w:val="00DF6C3C"/>
    <w:rsid w:val="00DF73B8"/>
    <w:rsid w:val="00DF7DDF"/>
    <w:rsid w:val="00E0029B"/>
    <w:rsid w:val="00E002C1"/>
    <w:rsid w:val="00E006E2"/>
    <w:rsid w:val="00E00700"/>
    <w:rsid w:val="00E00C15"/>
    <w:rsid w:val="00E00CC3"/>
    <w:rsid w:val="00E01066"/>
    <w:rsid w:val="00E01D1D"/>
    <w:rsid w:val="00E02096"/>
    <w:rsid w:val="00E02A8F"/>
    <w:rsid w:val="00E02AFB"/>
    <w:rsid w:val="00E02BE4"/>
    <w:rsid w:val="00E03417"/>
    <w:rsid w:val="00E036AB"/>
    <w:rsid w:val="00E03B38"/>
    <w:rsid w:val="00E03F8F"/>
    <w:rsid w:val="00E0440B"/>
    <w:rsid w:val="00E0536E"/>
    <w:rsid w:val="00E05B1D"/>
    <w:rsid w:val="00E05C07"/>
    <w:rsid w:val="00E05F22"/>
    <w:rsid w:val="00E06458"/>
    <w:rsid w:val="00E064C0"/>
    <w:rsid w:val="00E066BC"/>
    <w:rsid w:val="00E0672F"/>
    <w:rsid w:val="00E06BE6"/>
    <w:rsid w:val="00E0706E"/>
    <w:rsid w:val="00E0753A"/>
    <w:rsid w:val="00E0754A"/>
    <w:rsid w:val="00E07A8D"/>
    <w:rsid w:val="00E1021B"/>
    <w:rsid w:val="00E108B3"/>
    <w:rsid w:val="00E108C8"/>
    <w:rsid w:val="00E10B7F"/>
    <w:rsid w:val="00E10EF7"/>
    <w:rsid w:val="00E1143B"/>
    <w:rsid w:val="00E1171B"/>
    <w:rsid w:val="00E126B6"/>
    <w:rsid w:val="00E12998"/>
    <w:rsid w:val="00E12EC9"/>
    <w:rsid w:val="00E12F13"/>
    <w:rsid w:val="00E12F6E"/>
    <w:rsid w:val="00E138A6"/>
    <w:rsid w:val="00E14164"/>
    <w:rsid w:val="00E15241"/>
    <w:rsid w:val="00E15656"/>
    <w:rsid w:val="00E16204"/>
    <w:rsid w:val="00E16436"/>
    <w:rsid w:val="00E166C3"/>
    <w:rsid w:val="00E16DE9"/>
    <w:rsid w:val="00E16F7E"/>
    <w:rsid w:val="00E17302"/>
    <w:rsid w:val="00E17804"/>
    <w:rsid w:val="00E17F7D"/>
    <w:rsid w:val="00E20B58"/>
    <w:rsid w:val="00E20CBE"/>
    <w:rsid w:val="00E20D0C"/>
    <w:rsid w:val="00E22784"/>
    <w:rsid w:val="00E22F41"/>
    <w:rsid w:val="00E23156"/>
    <w:rsid w:val="00E23503"/>
    <w:rsid w:val="00E23844"/>
    <w:rsid w:val="00E2393D"/>
    <w:rsid w:val="00E23D97"/>
    <w:rsid w:val="00E24901"/>
    <w:rsid w:val="00E24F61"/>
    <w:rsid w:val="00E2550B"/>
    <w:rsid w:val="00E25622"/>
    <w:rsid w:val="00E2599C"/>
    <w:rsid w:val="00E25D36"/>
    <w:rsid w:val="00E26086"/>
    <w:rsid w:val="00E26E24"/>
    <w:rsid w:val="00E26FA6"/>
    <w:rsid w:val="00E27003"/>
    <w:rsid w:val="00E2709D"/>
    <w:rsid w:val="00E27387"/>
    <w:rsid w:val="00E302C8"/>
    <w:rsid w:val="00E3095E"/>
    <w:rsid w:val="00E30A79"/>
    <w:rsid w:val="00E30C84"/>
    <w:rsid w:val="00E310AF"/>
    <w:rsid w:val="00E316B9"/>
    <w:rsid w:val="00E31942"/>
    <w:rsid w:val="00E31A6C"/>
    <w:rsid w:val="00E31C3D"/>
    <w:rsid w:val="00E31E49"/>
    <w:rsid w:val="00E34AA7"/>
    <w:rsid w:val="00E34D67"/>
    <w:rsid w:val="00E3530E"/>
    <w:rsid w:val="00E372D5"/>
    <w:rsid w:val="00E37E39"/>
    <w:rsid w:val="00E40097"/>
    <w:rsid w:val="00E40678"/>
    <w:rsid w:val="00E406FC"/>
    <w:rsid w:val="00E40B00"/>
    <w:rsid w:val="00E40D4B"/>
    <w:rsid w:val="00E414C0"/>
    <w:rsid w:val="00E4184C"/>
    <w:rsid w:val="00E41B04"/>
    <w:rsid w:val="00E41C77"/>
    <w:rsid w:val="00E421B7"/>
    <w:rsid w:val="00E42B6D"/>
    <w:rsid w:val="00E42DA3"/>
    <w:rsid w:val="00E4348A"/>
    <w:rsid w:val="00E43565"/>
    <w:rsid w:val="00E4492F"/>
    <w:rsid w:val="00E44C66"/>
    <w:rsid w:val="00E4518C"/>
    <w:rsid w:val="00E458D2"/>
    <w:rsid w:val="00E45B2A"/>
    <w:rsid w:val="00E46120"/>
    <w:rsid w:val="00E46F24"/>
    <w:rsid w:val="00E47426"/>
    <w:rsid w:val="00E5003C"/>
    <w:rsid w:val="00E5038C"/>
    <w:rsid w:val="00E5042D"/>
    <w:rsid w:val="00E508DC"/>
    <w:rsid w:val="00E5098A"/>
    <w:rsid w:val="00E51CB7"/>
    <w:rsid w:val="00E51E8C"/>
    <w:rsid w:val="00E520D4"/>
    <w:rsid w:val="00E52854"/>
    <w:rsid w:val="00E52B8E"/>
    <w:rsid w:val="00E52C33"/>
    <w:rsid w:val="00E53D4A"/>
    <w:rsid w:val="00E53F4F"/>
    <w:rsid w:val="00E544E9"/>
    <w:rsid w:val="00E5461D"/>
    <w:rsid w:val="00E54AB4"/>
    <w:rsid w:val="00E54B49"/>
    <w:rsid w:val="00E5588B"/>
    <w:rsid w:val="00E559D7"/>
    <w:rsid w:val="00E55A86"/>
    <w:rsid w:val="00E55DDA"/>
    <w:rsid w:val="00E56FF8"/>
    <w:rsid w:val="00E57142"/>
    <w:rsid w:val="00E57185"/>
    <w:rsid w:val="00E571B8"/>
    <w:rsid w:val="00E57372"/>
    <w:rsid w:val="00E57DC4"/>
    <w:rsid w:val="00E601FF"/>
    <w:rsid w:val="00E606A8"/>
    <w:rsid w:val="00E62283"/>
    <w:rsid w:val="00E6257F"/>
    <w:rsid w:val="00E62C6C"/>
    <w:rsid w:val="00E6378C"/>
    <w:rsid w:val="00E63BE7"/>
    <w:rsid w:val="00E63F5F"/>
    <w:rsid w:val="00E64F4D"/>
    <w:rsid w:val="00E65037"/>
    <w:rsid w:val="00E6519D"/>
    <w:rsid w:val="00E655A1"/>
    <w:rsid w:val="00E661B2"/>
    <w:rsid w:val="00E6666A"/>
    <w:rsid w:val="00E66A28"/>
    <w:rsid w:val="00E66C56"/>
    <w:rsid w:val="00E66C7C"/>
    <w:rsid w:val="00E66D96"/>
    <w:rsid w:val="00E6701A"/>
    <w:rsid w:val="00E672E4"/>
    <w:rsid w:val="00E70CA4"/>
    <w:rsid w:val="00E71208"/>
    <w:rsid w:val="00E71806"/>
    <w:rsid w:val="00E72E1A"/>
    <w:rsid w:val="00E73CCA"/>
    <w:rsid w:val="00E73E13"/>
    <w:rsid w:val="00E73E93"/>
    <w:rsid w:val="00E7426A"/>
    <w:rsid w:val="00E749E4"/>
    <w:rsid w:val="00E75205"/>
    <w:rsid w:val="00E75920"/>
    <w:rsid w:val="00E76618"/>
    <w:rsid w:val="00E76E8C"/>
    <w:rsid w:val="00E776A1"/>
    <w:rsid w:val="00E77DF0"/>
    <w:rsid w:val="00E800AA"/>
    <w:rsid w:val="00E8076B"/>
    <w:rsid w:val="00E80AEC"/>
    <w:rsid w:val="00E81FBC"/>
    <w:rsid w:val="00E8226F"/>
    <w:rsid w:val="00E824F3"/>
    <w:rsid w:val="00E82E44"/>
    <w:rsid w:val="00E82EC0"/>
    <w:rsid w:val="00E832D8"/>
    <w:rsid w:val="00E83767"/>
    <w:rsid w:val="00E841A9"/>
    <w:rsid w:val="00E84997"/>
    <w:rsid w:val="00E84AAE"/>
    <w:rsid w:val="00E84BBB"/>
    <w:rsid w:val="00E84F45"/>
    <w:rsid w:val="00E85CCB"/>
    <w:rsid w:val="00E86225"/>
    <w:rsid w:val="00E86372"/>
    <w:rsid w:val="00E864AB"/>
    <w:rsid w:val="00E866C3"/>
    <w:rsid w:val="00E86828"/>
    <w:rsid w:val="00E868E1"/>
    <w:rsid w:val="00E86A6D"/>
    <w:rsid w:val="00E87109"/>
    <w:rsid w:val="00E87B3D"/>
    <w:rsid w:val="00E87CBC"/>
    <w:rsid w:val="00E90399"/>
    <w:rsid w:val="00E90C0E"/>
    <w:rsid w:val="00E910EA"/>
    <w:rsid w:val="00E91731"/>
    <w:rsid w:val="00E9210F"/>
    <w:rsid w:val="00E92462"/>
    <w:rsid w:val="00E92697"/>
    <w:rsid w:val="00E928CF"/>
    <w:rsid w:val="00E93A74"/>
    <w:rsid w:val="00E94B7B"/>
    <w:rsid w:val="00E95065"/>
    <w:rsid w:val="00E9593F"/>
    <w:rsid w:val="00E95BCE"/>
    <w:rsid w:val="00E960A6"/>
    <w:rsid w:val="00E966E9"/>
    <w:rsid w:val="00E96930"/>
    <w:rsid w:val="00E96A67"/>
    <w:rsid w:val="00E97021"/>
    <w:rsid w:val="00E97AE0"/>
    <w:rsid w:val="00EA145F"/>
    <w:rsid w:val="00EA1AD1"/>
    <w:rsid w:val="00EA1B7F"/>
    <w:rsid w:val="00EA1E69"/>
    <w:rsid w:val="00EA394B"/>
    <w:rsid w:val="00EA3A3B"/>
    <w:rsid w:val="00EA3A5A"/>
    <w:rsid w:val="00EA3F58"/>
    <w:rsid w:val="00EA4941"/>
    <w:rsid w:val="00EA4AC9"/>
    <w:rsid w:val="00EA4C09"/>
    <w:rsid w:val="00EA50AF"/>
    <w:rsid w:val="00EA51A0"/>
    <w:rsid w:val="00EA590D"/>
    <w:rsid w:val="00EA5AAC"/>
    <w:rsid w:val="00EA6016"/>
    <w:rsid w:val="00EA69F2"/>
    <w:rsid w:val="00EA6DDD"/>
    <w:rsid w:val="00EA6F47"/>
    <w:rsid w:val="00EA6FF9"/>
    <w:rsid w:val="00EA773F"/>
    <w:rsid w:val="00EA7DE6"/>
    <w:rsid w:val="00EB0868"/>
    <w:rsid w:val="00EB1D21"/>
    <w:rsid w:val="00EB1FF4"/>
    <w:rsid w:val="00EB204B"/>
    <w:rsid w:val="00EB25A5"/>
    <w:rsid w:val="00EB2A56"/>
    <w:rsid w:val="00EB38E9"/>
    <w:rsid w:val="00EB4238"/>
    <w:rsid w:val="00EB4756"/>
    <w:rsid w:val="00EB5265"/>
    <w:rsid w:val="00EB5AD7"/>
    <w:rsid w:val="00EB6B41"/>
    <w:rsid w:val="00EB6B5B"/>
    <w:rsid w:val="00EB6D21"/>
    <w:rsid w:val="00EB6DC3"/>
    <w:rsid w:val="00EB72B9"/>
    <w:rsid w:val="00EB72EF"/>
    <w:rsid w:val="00EB7457"/>
    <w:rsid w:val="00EB7474"/>
    <w:rsid w:val="00EB7677"/>
    <w:rsid w:val="00EB7C63"/>
    <w:rsid w:val="00EC079D"/>
    <w:rsid w:val="00EC1078"/>
    <w:rsid w:val="00EC1138"/>
    <w:rsid w:val="00EC1324"/>
    <w:rsid w:val="00EC1374"/>
    <w:rsid w:val="00EC15D8"/>
    <w:rsid w:val="00EC15F7"/>
    <w:rsid w:val="00EC1A71"/>
    <w:rsid w:val="00EC1FB3"/>
    <w:rsid w:val="00EC24EF"/>
    <w:rsid w:val="00EC41D5"/>
    <w:rsid w:val="00EC48CC"/>
    <w:rsid w:val="00EC49B8"/>
    <w:rsid w:val="00EC4B0E"/>
    <w:rsid w:val="00EC52D8"/>
    <w:rsid w:val="00EC5BC8"/>
    <w:rsid w:val="00EC60F8"/>
    <w:rsid w:val="00EC622A"/>
    <w:rsid w:val="00EC6660"/>
    <w:rsid w:val="00EC69A1"/>
    <w:rsid w:val="00EC6BBE"/>
    <w:rsid w:val="00EC6C08"/>
    <w:rsid w:val="00EC72D4"/>
    <w:rsid w:val="00EC79AC"/>
    <w:rsid w:val="00EC7A23"/>
    <w:rsid w:val="00EC7BE5"/>
    <w:rsid w:val="00ED0CAC"/>
    <w:rsid w:val="00ED0EE9"/>
    <w:rsid w:val="00ED0EF9"/>
    <w:rsid w:val="00ED18B0"/>
    <w:rsid w:val="00ED1AB5"/>
    <w:rsid w:val="00ED20D6"/>
    <w:rsid w:val="00ED2294"/>
    <w:rsid w:val="00ED22D8"/>
    <w:rsid w:val="00ED2ED9"/>
    <w:rsid w:val="00ED323F"/>
    <w:rsid w:val="00ED372D"/>
    <w:rsid w:val="00ED3A8A"/>
    <w:rsid w:val="00ED3F85"/>
    <w:rsid w:val="00ED4526"/>
    <w:rsid w:val="00ED4D80"/>
    <w:rsid w:val="00ED5341"/>
    <w:rsid w:val="00ED5480"/>
    <w:rsid w:val="00ED54AC"/>
    <w:rsid w:val="00ED5620"/>
    <w:rsid w:val="00ED58A2"/>
    <w:rsid w:val="00ED5D60"/>
    <w:rsid w:val="00ED5E78"/>
    <w:rsid w:val="00ED604C"/>
    <w:rsid w:val="00ED63C2"/>
    <w:rsid w:val="00ED6D57"/>
    <w:rsid w:val="00ED734D"/>
    <w:rsid w:val="00ED774F"/>
    <w:rsid w:val="00ED794F"/>
    <w:rsid w:val="00ED79E9"/>
    <w:rsid w:val="00EE0247"/>
    <w:rsid w:val="00EE1CCC"/>
    <w:rsid w:val="00EE1D29"/>
    <w:rsid w:val="00EE2130"/>
    <w:rsid w:val="00EE2255"/>
    <w:rsid w:val="00EE25B5"/>
    <w:rsid w:val="00EE28AB"/>
    <w:rsid w:val="00EE2B07"/>
    <w:rsid w:val="00EE2D00"/>
    <w:rsid w:val="00EE34D5"/>
    <w:rsid w:val="00EE3AD0"/>
    <w:rsid w:val="00EE42BB"/>
    <w:rsid w:val="00EE436D"/>
    <w:rsid w:val="00EE4894"/>
    <w:rsid w:val="00EE48AE"/>
    <w:rsid w:val="00EE4B11"/>
    <w:rsid w:val="00EE503D"/>
    <w:rsid w:val="00EE50CE"/>
    <w:rsid w:val="00EE523A"/>
    <w:rsid w:val="00EE5283"/>
    <w:rsid w:val="00EE52EF"/>
    <w:rsid w:val="00EE5962"/>
    <w:rsid w:val="00EE5DC4"/>
    <w:rsid w:val="00EE6E09"/>
    <w:rsid w:val="00EE718A"/>
    <w:rsid w:val="00EE78FA"/>
    <w:rsid w:val="00EE7BE9"/>
    <w:rsid w:val="00EF056D"/>
    <w:rsid w:val="00EF0A23"/>
    <w:rsid w:val="00EF0B7A"/>
    <w:rsid w:val="00EF0F97"/>
    <w:rsid w:val="00EF1788"/>
    <w:rsid w:val="00EF18F1"/>
    <w:rsid w:val="00EF1A47"/>
    <w:rsid w:val="00EF1DCE"/>
    <w:rsid w:val="00EF2669"/>
    <w:rsid w:val="00EF2CFD"/>
    <w:rsid w:val="00EF3E83"/>
    <w:rsid w:val="00EF3EC0"/>
    <w:rsid w:val="00EF44A9"/>
    <w:rsid w:val="00EF453E"/>
    <w:rsid w:val="00EF4857"/>
    <w:rsid w:val="00EF4DC5"/>
    <w:rsid w:val="00EF50C8"/>
    <w:rsid w:val="00EF5116"/>
    <w:rsid w:val="00EF5174"/>
    <w:rsid w:val="00EF5218"/>
    <w:rsid w:val="00EF5369"/>
    <w:rsid w:val="00EF5CC8"/>
    <w:rsid w:val="00EF5FE4"/>
    <w:rsid w:val="00EF6195"/>
    <w:rsid w:val="00EF6BC9"/>
    <w:rsid w:val="00EF6D2C"/>
    <w:rsid w:val="00EF6D44"/>
    <w:rsid w:val="00EF6FCE"/>
    <w:rsid w:val="00EF7166"/>
    <w:rsid w:val="00EF74C9"/>
    <w:rsid w:val="00EF7EF7"/>
    <w:rsid w:val="00F00189"/>
    <w:rsid w:val="00F00390"/>
    <w:rsid w:val="00F00767"/>
    <w:rsid w:val="00F00ED3"/>
    <w:rsid w:val="00F01AB9"/>
    <w:rsid w:val="00F01BD8"/>
    <w:rsid w:val="00F01F88"/>
    <w:rsid w:val="00F0293B"/>
    <w:rsid w:val="00F02AB5"/>
    <w:rsid w:val="00F02C8D"/>
    <w:rsid w:val="00F02FDC"/>
    <w:rsid w:val="00F034E1"/>
    <w:rsid w:val="00F03F6D"/>
    <w:rsid w:val="00F04082"/>
    <w:rsid w:val="00F044A8"/>
    <w:rsid w:val="00F04674"/>
    <w:rsid w:val="00F04B2E"/>
    <w:rsid w:val="00F04D58"/>
    <w:rsid w:val="00F04E66"/>
    <w:rsid w:val="00F05795"/>
    <w:rsid w:val="00F06946"/>
    <w:rsid w:val="00F072CE"/>
    <w:rsid w:val="00F07C95"/>
    <w:rsid w:val="00F10BB7"/>
    <w:rsid w:val="00F112F5"/>
    <w:rsid w:val="00F11495"/>
    <w:rsid w:val="00F117D8"/>
    <w:rsid w:val="00F119A4"/>
    <w:rsid w:val="00F11AA2"/>
    <w:rsid w:val="00F11E82"/>
    <w:rsid w:val="00F1243B"/>
    <w:rsid w:val="00F124CB"/>
    <w:rsid w:val="00F124ED"/>
    <w:rsid w:val="00F133FB"/>
    <w:rsid w:val="00F1369A"/>
    <w:rsid w:val="00F13A2A"/>
    <w:rsid w:val="00F14109"/>
    <w:rsid w:val="00F1478A"/>
    <w:rsid w:val="00F14848"/>
    <w:rsid w:val="00F14C14"/>
    <w:rsid w:val="00F14CBE"/>
    <w:rsid w:val="00F150CE"/>
    <w:rsid w:val="00F1567D"/>
    <w:rsid w:val="00F15AA5"/>
    <w:rsid w:val="00F1604C"/>
    <w:rsid w:val="00F16C84"/>
    <w:rsid w:val="00F17523"/>
    <w:rsid w:val="00F17CEF"/>
    <w:rsid w:val="00F17DA7"/>
    <w:rsid w:val="00F2075A"/>
    <w:rsid w:val="00F207AC"/>
    <w:rsid w:val="00F207B3"/>
    <w:rsid w:val="00F208B4"/>
    <w:rsid w:val="00F20D18"/>
    <w:rsid w:val="00F20DB5"/>
    <w:rsid w:val="00F2132B"/>
    <w:rsid w:val="00F21EA2"/>
    <w:rsid w:val="00F21F72"/>
    <w:rsid w:val="00F2224B"/>
    <w:rsid w:val="00F224DC"/>
    <w:rsid w:val="00F228A7"/>
    <w:rsid w:val="00F22A76"/>
    <w:rsid w:val="00F22C3E"/>
    <w:rsid w:val="00F22E2F"/>
    <w:rsid w:val="00F23A6B"/>
    <w:rsid w:val="00F23B6F"/>
    <w:rsid w:val="00F244FD"/>
    <w:rsid w:val="00F24D02"/>
    <w:rsid w:val="00F24D4D"/>
    <w:rsid w:val="00F25016"/>
    <w:rsid w:val="00F2549B"/>
    <w:rsid w:val="00F25821"/>
    <w:rsid w:val="00F26318"/>
    <w:rsid w:val="00F2676D"/>
    <w:rsid w:val="00F26BE4"/>
    <w:rsid w:val="00F27004"/>
    <w:rsid w:val="00F30157"/>
    <w:rsid w:val="00F303D2"/>
    <w:rsid w:val="00F30BA9"/>
    <w:rsid w:val="00F3181A"/>
    <w:rsid w:val="00F3191D"/>
    <w:rsid w:val="00F32488"/>
    <w:rsid w:val="00F3268C"/>
    <w:rsid w:val="00F32FF8"/>
    <w:rsid w:val="00F33628"/>
    <w:rsid w:val="00F33B7F"/>
    <w:rsid w:val="00F33D49"/>
    <w:rsid w:val="00F343B5"/>
    <w:rsid w:val="00F34F40"/>
    <w:rsid w:val="00F352B6"/>
    <w:rsid w:val="00F35EBE"/>
    <w:rsid w:val="00F36069"/>
    <w:rsid w:val="00F36A2E"/>
    <w:rsid w:val="00F37665"/>
    <w:rsid w:val="00F37EC0"/>
    <w:rsid w:val="00F4010E"/>
    <w:rsid w:val="00F401E4"/>
    <w:rsid w:val="00F403E8"/>
    <w:rsid w:val="00F407A2"/>
    <w:rsid w:val="00F409C5"/>
    <w:rsid w:val="00F41099"/>
    <w:rsid w:val="00F41372"/>
    <w:rsid w:val="00F41BFD"/>
    <w:rsid w:val="00F41F05"/>
    <w:rsid w:val="00F42399"/>
    <w:rsid w:val="00F42ABD"/>
    <w:rsid w:val="00F42EC3"/>
    <w:rsid w:val="00F43542"/>
    <w:rsid w:val="00F436FB"/>
    <w:rsid w:val="00F437CB"/>
    <w:rsid w:val="00F437E7"/>
    <w:rsid w:val="00F43B29"/>
    <w:rsid w:val="00F44229"/>
    <w:rsid w:val="00F4428A"/>
    <w:rsid w:val="00F4476A"/>
    <w:rsid w:val="00F44F53"/>
    <w:rsid w:val="00F453B0"/>
    <w:rsid w:val="00F4589B"/>
    <w:rsid w:val="00F45940"/>
    <w:rsid w:val="00F45B18"/>
    <w:rsid w:val="00F45DB6"/>
    <w:rsid w:val="00F45EDB"/>
    <w:rsid w:val="00F45F95"/>
    <w:rsid w:val="00F47579"/>
    <w:rsid w:val="00F47624"/>
    <w:rsid w:val="00F47865"/>
    <w:rsid w:val="00F47A9E"/>
    <w:rsid w:val="00F502BE"/>
    <w:rsid w:val="00F506DE"/>
    <w:rsid w:val="00F509B7"/>
    <w:rsid w:val="00F50B72"/>
    <w:rsid w:val="00F5161B"/>
    <w:rsid w:val="00F51B98"/>
    <w:rsid w:val="00F51C6E"/>
    <w:rsid w:val="00F521B8"/>
    <w:rsid w:val="00F5275A"/>
    <w:rsid w:val="00F52842"/>
    <w:rsid w:val="00F52BE2"/>
    <w:rsid w:val="00F532CE"/>
    <w:rsid w:val="00F53540"/>
    <w:rsid w:val="00F53B43"/>
    <w:rsid w:val="00F54027"/>
    <w:rsid w:val="00F54FE6"/>
    <w:rsid w:val="00F5722E"/>
    <w:rsid w:val="00F57314"/>
    <w:rsid w:val="00F57EF4"/>
    <w:rsid w:val="00F60358"/>
    <w:rsid w:val="00F60B88"/>
    <w:rsid w:val="00F6143B"/>
    <w:rsid w:val="00F61850"/>
    <w:rsid w:val="00F62CAD"/>
    <w:rsid w:val="00F62CD4"/>
    <w:rsid w:val="00F62DC3"/>
    <w:rsid w:val="00F62F91"/>
    <w:rsid w:val="00F63604"/>
    <w:rsid w:val="00F63655"/>
    <w:rsid w:val="00F63A06"/>
    <w:rsid w:val="00F63BB7"/>
    <w:rsid w:val="00F63DCD"/>
    <w:rsid w:val="00F63E5B"/>
    <w:rsid w:val="00F6450C"/>
    <w:rsid w:val="00F64F1D"/>
    <w:rsid w:val="00F65084"/>
    <w:rsid w:val="00F6552B"/>
    <w:rsid w:val="00F65BF7"/>
    <w:rsid w:val="00F6620D"/>
    <w:rsid w:val="00F664D5"/>
    <w:rsid w:val="00F66B7D"/>
    <w:rsid w:val="00F67104"/>
    <w:rsid w:val="00F6738B"/>
    <w:rsid w:val="00F6740A"/>
    <w:rsid w:val="00F67636"/>
    <w:rsid w:val="00F704F7"/>
    <w:rsid w:val="00F70685"/>
    <w:rsid w:val="00F7116D"/>
    <w:rsid w:val="00F7198C"/>
    <w:rsid w:val="00F7199A"/>
    <w:rsid w:val="00F71F66"/>
    <w:rsid w:val="00F71F78"/>
    <w:rsid w:val="00F7221F"/>
    <w:rsid w:val="00F72263"/>
    <w:rsid w:val="00F72ED9"/>
    <w:rsid w:val="00F73C01"/>
    <w:rsid w:val="00F74267"/>
    <w:rsid w:val="00F742B0"/>
    <w:rsid w:val="00F74B50"/>
    <w:rsid w:val="00F74B88"/>
    <w:rsid w:val="00F74E6A"/>
    <w:rsid w:val="00F74EAD"/>
    <w:rsid w:val="00F7501A"/>
    <w:rsid w:val="00F75061"/>
    <w:rsid w:val="00F75B7E"/>
    <w:rsid w:val="00F760D4"/>
    <w:rsid w:val="00F76129"/>
    <w:rsid w:val="00F764AE"/>
    <w:rsid w:val="00F76C7E"/>
    <w:rsid w:val="00F76D08"/>
    <w:rsid w:val="00F775A6"/>
    <w:rsid w:val="00F805CF"/>
    <w:rsid w:val="00F80B9C"/>
    <w:rsid w:val="00F8154F"/>
    <w:rsid w:val="00F81927"/>
    <w:rsid w:val="00F81BFE"/>
    <w:rsid w:val="00F81E6F"/>
    <w:rsid w:val="00F81E96"/>
    <w:rsid w:val="00F826EB"/>
    <w:rsid w:val="00F82F2D"/>
    <w:rsid w:val="00F83159"/>
    <w:rsid w:val="00F83197"/>
    <w:rsid w:val="00F83373"/>
    <w:rsid w:val="00F84AE8"/>
    <w:rsid w:val="00F84DA6"/>
    <w:rsid w:val="00F85082"/>
    <w:rsid w:val="00F85249"/>
    <w:rsid w:val="00F85700"/>
    <w:rsid w:val="00F86079"/>
    <w:rsid w:val="00F86B4F"/>
    <w:rsid w:val="00F86E0C"/>
    <w:rsid w:val="00F86E58"/>
    <w:rsid w:val="00F876E5"/>
    <w:rsid w:val="00F9004C"/>
    <w:rsid w:val="00F905A0"/>
    <w:rsid w:val="00F909C1"/>
    <w:rsid w:val="00F90D15"/>
    <w:rsid w:val="00F90E7C"/>
    <w:rsid w:val="00F90FEA"/>
    <w:rsid w:val="00F91E34"/>
    <w:rsid w:val="00F92BAB"/>
    <w:rsid w:val="00F932E7"/>
    <w:rsid w:val="00F93C33"/>
    <w:rsid w:val="00F93D8F"/>
    <w:rsid w:val="00F940E9"/>
    <w:rsid w:val="00F9421E"/>
    <w:rsid w:val="00F946C2"/>
    <w:rsid w:val="00F9495C"/>
    <w:rsid w:val="00F95599"/>
    <w:rsid w:val="00F955A7"/>
    <w:rsid w:val="00F957B3"/>
    <w:rsid w:val="00F95C0E"/>
    <w:rsid w:val="00F96134"/>
    <w:rsid w:val="00F96163"/>
    <w:rsid w:val="00F96303"/>
    <w:rsid w:val="00F964A8"/>
    <w:rsid w:val="00F96579"/>
    <w:rsid w:val="00F9673B"/>
    <w:rsid w:val="00F96994"/>
    <w:rsid w:val="00F9703F"/>
    <w:rsid w:val="00F97040"/>
    <w:rsid w:val="00F9727A"/>
    <w:rsid w:val="00F979A6"/>
    <w:rsid w:val="00F979BE"/>
    <w:rsid w:val="00F97B4C"/>
    <w:rsid w:val="00F97DC1"/>
    <w:rsid w:val="00FA01AA"/>
    <w:rsid w:val="00FA089D"/>
    <w:rsid w:val="00FA0D3A"/>
    <w:rsid w:val="00FA1316"/>
    <w:rsid w:val="00FA1BBB"/>
    <w:rsid w:val="00FA2028"/>
    <w:rsid w:val="00FA2B72"/>
    <w:rsid w:val="00FA3C6E"/>
    <w:rsid w:val="00FA3FCF"/>
    <w:rsid w:val="00FA4098"/>
    <w:rsid w:val="00FA4291"/>
    <w:rsid w:val="00FA434E"/>
    <w:rsid w:val="00FA455A"/>
    <w:rsid w:val="00FA4DD9"/>
    <w:rsid w:val="00FA5070"/>
    <w:rsid w:val="00FA56FD"/>
    <w:rsid w:val="00FA5B59"/>
    <w:rsid w:val="00FA5B77"/>
    <w:rsid w:val="00FA6301"/>
    <w:rsid w:val="00FA65D7"/>
    <w:rsid w:val="00FA6779"/>
    <w:rsid w:val="00FA6883"/>
    <w:rsid w:val="00FA6A65"/>
    <w:rsid w:val="00FA6CFD"/>
    <w:rsid w:val="00FA7748"/>
    <w:rsid w:val="00FA7852"/>
    <w:rsid w:val="00FA7941"/>
    <w:rsid w:val="00FA7967"/>
    <w:rsid w:val="00FA7988"/>
    <w:rsid w:val="00FA79E5"/>
    <w:rsid w:val="00FA7D8A"/>
    <w:rsid w:val="00FB02AE"/>
    <w:rsid w:val="00FB06BC"/>
    <w:rsid w:val="00FB0A87"/>
    <w:rsid w:val="00FB2B09"/>
    <w:rsid w:val="00FB3BAA"/>
    <w:rsid w:val="00FB4202"/>
    <w:rsid w:val="00FB49B0"/>
    <w:rsid w:val="00FB4A5F"/>
    <w:rsid w:val="00FB4AB2"/>
    <w:rsid w:val="00FB4AF0"/>
    <w:rsid w:val="00FB4EFB"/>
    <w:rsid w:val="00FB5036"/>
    <w:rsid w:val="00FB5403"/>
    <w:rsid w:val="00FB54F6"/>
    <w:rsid w:val="00FB57BC"/>
    <w:rsid w:val="00FB587C"/>
    <w:rsid w:val="00FB59A2"/>
    <w:rsid w:val="00FB60E0"/>
    <w:rsid w:val="00FB625C"/>
    <w:rsid w:val="00FB6926"/>
    <w:rsid w:val="00FB6AAC"/>
    <w:rsid w:val="00FB6DFF"/>
    <w:rsid w:val="00FB6E25"/>
    <w:rsid w:val="00FB7162"/>
    <w:rsid w:val="00FB762F"/>
    <w:rsid w:val="00FC009E"/>
    <w:rsid w:val="00FC01D2"/>
    <w:rsid w:val="00FC04D1"/>
    <w:rsid w:val="00FC1212"/>
    <w:rsid w:val="00FC15C6"/>
    <w:rsid w:val="00FC15D1"/>
    <w:rsid w:val="00FC1E33"/>
    <w:rsid w:val="00FC2098"/>
    <w:rsid w:val="00FC22DF"/>
    <w:rsid w:val="00FC2804"/>
    <w:rsid w:val="00FC2E20"/>
    <w:rsid w:val="00FC3C55"/>
    <w:rsid w:val="00FC4500"/>
    <w:rsid w:val="00FC4649"/>
    <w:rsid w:val="00FC46CD"/>
    <w:rsid w:val="00FC5A34"/>
    <w:rsid w:val="00FC5F70"/>
    <w:rsid w:val="00FC6590"/>
    <w:rsid w:val="00FC6874"/>
    <w:rsid w:val="00FC6BAC"/>
    <w:rsid w:val="00FC6D8C"/>
    <w:rsid w:val="00FC7370"/>
    <w:rsid w:val="00FC74C0"/>
    <w:rsid w:val="00FC7912"/>
    <w:rsid w:val="00FC7DF5"/>
    <w:rsid w:val="00FD0CA1"/>
    <w:rsid w:val="00FD0DC2"/>
    <w:rsid w:val="00FD1034"/>
    <w:rsid w:val="00FD1B4B"/>
    <w:rsid w:val="00FD1F1C"/>
    <w:rsid w:val="00FD24AF"/>
    <w:rsid w:val="00FD2A3C"/>
    <w:rsid w:val="00FD2F29"/>
    <w:rsid w:val="00FD2FF2"/>
    <w:rsid w:val="00FD3362"/>
    <w:rsid w:val="00FD38C4"/>
    <w:rsid w:val="00FD3A09"/>
    <w:rsid w:val="00FD3DA2"/>
    <w:rsid w:val="00FD4246"/>
    <w:rsid w:val="00FD4295"/>
    <w:rsid w:val="00FD435A"/>
    <w:rsid w:val="00FD44DC"/>
    <w:rsid w:val="00FD4EDE"/>
    <w:rsid w:val="00FD4FB7"/>
    <w:rsid w:val="00FD632E"/>
    <w:rsid w:val="00FD684F"/>
    <w:rsid w:val="00FD6D24"/>
    <w:rsid w:val="00FD6D72"/>
    <w:rsid w:val="00FD7734"/>
    <w:rsid w:val="00FD7F47"/>
    <w:rsid w:val="00FE0182"/>
    <w:rsid w:val="00FE02D2"/>
    <w:rsid w:val="00FE0773"/>
    <w:rsid w:val="00FE07E4"/>
    <w:rsid w:val="00FE0A1E"/>
    <w:rsid w:val="00FE13BF"/>
    <w:rsid w:val="00FE1AD9"/>
    <w:rsid w:val="00FE21DA"/>
    <w:rsid w:val="00FE2F1A"/>
    <w:rsid w:val="00FE304D"/>
    <w:rsid w:val="00FE31F6"/>
    <w:rsid w:val="00FE3729"/>
    <w:rsid w:val="00FE3AAD"/>
    <w:rsid w:val="00FE4640"/>
    <w:rsid w:val="00FE542E"/>
    <w:rsid w:val="00FE586E"/>
    <w:rsid w:val="00FE5DFE"/>
    <w:rsid w:val="00FE5E73"/>
    <w:rsid w:val="00FE60D5"/>
    <w:rsid w:val="00FE7A4D"/>
    <w:rsid w:val="00FF02FB"/>
    <w:rsid w:val="00FF09D5"/>
    <w:rsid w:val="00FF0F46"/>
    <w:rsid w:val="00FF11D7"/>
    <w:rsid w:val="00FF1218"/>
    <w:rsid w:val="00FF1261"/>
    <w:rsid w:val="00FF27DF"/>
    <w:rsid w:val="00FF287B"/>
    <w:rsid w:val="00FF2946"/>
    <w:rsid w:val="00FF3398"/>
    <w:rsid w:val="00FF396D"/>
    <w:rsid w:val="00FF4043"/>
    <w:rsid w:val="00FF4588"/>
    <w:rsid w:val="00FF47E1"/>
    <w:rsid w:val="00FF4CD2"/>
    <w:rsid w:val="00FF4D2A"/>
    <w:rsid w:val="00FF58B0"/>
    <w:rsid w:val="00FF594E"/>
    <w:rsid w:val="00FF643E"/>
    <w:rsid w:val="00FF648D"/>
    <w:rsid w:val="00FF6942"/>
    <w:rsid w:val="00FF7401"/>
    <w:rsid w:val="00FF7595"/>
    <w:rsid w:val="00FF7688"/>
    <w:rsid w:val="00FF76C5"/>
    <w:rsid w:val="00FF77D9"/>
    <w:rsid w:val="00FF7B8B"/>
    <w:rsid w:val="035E9D9B"/>
    <w:rsid w:val="06BA7E57"/>
    <w:rsid w:val="0CEE1EFA"/>
    <w:rsid w:val="0D404422"/>
    <w:rsid w:val="0E2C7609"/>
    <w:rsid w:val="19AB6247"/>
    <w:rsid w:val="1B50DA06"/>
    <w:rsid w:val="1EDEB357"/>
    <w:rsid w:val="213AF1BA"/>
    <w:rsid w:val="23B8EE88"/>
    <w:rsid w:val="2C363FA4"/>
    <w:rsid w:val="32DFE292"/>
    <w:rsid w:val="3F42C7E1"/>
    <w:rsid w:val="40A55A93"/>
    <w:rsid w:val="43BA33FE"/>
    <w:rsid w:val="505898F7"/>
    <w:rsid w:val="57B601CD"/>
    <w:rsid w:val="64A2F970"/>
    <w:rsid w:val="6892F305"/>
    <w:rsid w:val="6E4C0CB3"/>
    <w:rsid w:val="6EC161E6"/>
    <w:rsid w:val="7057F88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7EB5ED"/>
  <w15:docId w15:val="{127A9798-0650-4F2E-A4DC-75EBCAE4A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iPriority="9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F0CE2"/>
    <w:pPr>
      <w:spacing w:after="0" w:line="240" w:lineRule="auto"/>
    </w:pPr>
    <w:rPr>
      <w:rFonts w:ascii="Calibri" w:hAnsi="Calibri" w:cs="Calibri"/>
    </w:rPr>
  </w:style>
  <w:style w:type="paragraph" w:styleId="Heading1">
    <w:name w:val="heading 1"/>
    <w:aliases w:val="ChapNum,H1,h1"/>
    <w:basedOn w:val="Normal"/>
    <w:next w:val="Normal"/>
    <w:link w:val="Heading1Char"/>
    <w:autoRedefine/>
    <w:qFormat/>
    <w:rsid w:val="0087186E"/>
    <w:pPr>
      <w:keepNext/>
      <w:keepLines/>
      <w:numPr>
        <w:numId w:val="27"/>
      </w:numPr>
      <w:spacing w:line="276" w:lineRule="auto"/>
      <w:outlineLvl w:val="0"/>
    </w:pPr>
    <w:rPr>
      <w:rFonts w:ascii="EYInterstate" w:eastAsiaTheme="majorEastAsia" w:hAnsi="EYInterstate" w:cstheme="majorBidi"/>
      <w:b/>
      <w:bCs/>
      <w:sz w:val="28"/>
      <w:szCs w:val="28"/>
    </w:rPr>
  </w:style>
  <w:style w:type="paragraph" w:styleId="Heading2">
    <w:name w:val="heading 2"/>
    <w:aliases w:val="h2,2,Header 2,l2,Level 2 Head,H2,Main Heading,Heading 2 Hidden,(Alt+2),1,Heading 1.1.1.1.1,GPH Heading 2,Level 2 Topic Heading,Major,Reset numbering,Activity,Sub-section Title,H21,H22,H211,H23,H212,H221,H2111,H24,Head 2,TitreProp,R2,heading 2"/>
    <w:basedOn w:val="Normal"/>
    <w:next w:val="Normal"/>
    <w:link w:val="Heading2Char"/>
    <w:autoRedefine/>
    <w:unhideWhenUsed/>
    <w:qFormat/>
    <w:rsid w:val="00CE0BCB"/>
    <w:pPr>
      <w:keepNext/>
      <w:keepLines/>
      <w:widowControl w:val="0"/>
      <w:numPr>
        <w:ilvl w:val="1"/>
        <w:numId w:val="27"/>
      </w:numPr>
      <w:pBdr>
        <w:bottom w:val="single" w:sz="8" w:space="1" w:color="003296"/>
      </w:pBdr>
      <w:spacing w:before="240" w:after="60"/>
      <w:outlineLvl w:val="1"/>
    </w:pPr>
    <w:rPr>
      <w:rFonts w:ascii="EYInterstate" w:eastAsiaTheme="majorEastAsia" w:hAnsi="EYInterstate" w:cstheme="majorBidi"/>
      <w:bCs/>
      <w:sz w:val="24"/>
      <w:szCs w:val="26"/>
    </w:rPr>
  </w:style>
  <w:style w:type="paragraph" w:styleId="Heading3">
    <w:name w:val="heading 3"/>
    <w:aliases w:val="h3,Minor,GPH Heading 3,L3,H3,RFPsubhd,Underkap.,Underkap.1,Underkap.2,Underkap.11,1.2.3.,3,ph,Side Heading,Para3,Side Heading1,Para 3,(Alt+3),Heading1,Heading2,Heading11,h31,h32,3 bullet,Headline,Level 3,Table Attribute Heading,bd,B,heading 3"/>
    <w:basedOn w:val="Normal"/>
    <w:next w:val="Normal"/>
    <w:link w:val="Heading3Char"/>
    <w:unhideWhenUsed/>
    <w:qFormat/>
    <w:rsid w:val="00CE0BCB"/>
    <w:pPr>
      <w:keepNext/>
      <w:keepLines/>
      <w:numPr>
        <w:ilvl w:val="2"/>
        <w:numId w:val="27"/>
      </w:numPr>
      <w:spacing w:before="200" w:line="276" w:lineRule="auto"/>
      <w:outlineLvl w:val="2"/>
    </w:pPr>
    <w:rPr>
      <w:rFonts w:ascii="EYInterstate" w:eastAsiaTheme="majorEastAsia" w:hAnsi="EYInterstate" w:cstheme="majorBidi"/>
      <w:b/>
      <w:bCs/>
    </w:rPr>
  </w:style>
  <w:style w:type="paragraph" w:styleId="Heading4">
    <w:name w:val="heading 4"/>
    <w:basedOn w:val="Normal"/>
    <w:next w:val="Normal"/>
    <w:link w:val="Heading4Char"/>
    <w:unhideWhenUsed/>
    <w:qFormat/>
    <w:rsid w:val="00885BF0"/>
    <w:pPr>
      <w:keepNext/>
      <w:keepLines/>
      <w:numPr>
        <w:ilvl w:val="3"/>
        <w:numId w:val="27"/>
      </w:numPr>
      <w:spacing w:before="200" w:line="276" w:lineRule="auto"/>
      <w:outlineLvl w:val="3"/>
    </w:pPr>
    <w:rPr>
      <w:rFonts w:asciiTheme="majorHAnsi" w:eastAsiaTheme="majorEastAsia" w:hAnsiTheme="majorHAnsi" w:cstheme="majorBidi"/>
      <w:b/>
      <w:bCs/>
      <w:i/>
      <w:iCs/>
    </w:rPr>
  </w:style>
  <w:style w:type="paragraph" w:styleId="Heading5">
    <w:name w:val="heading 5"/>
    <w:basedOn w:val="Normal"/>
    <w:next w:val="Normal"/>
    <w:link w:val="Heading5Char"/>
    <w:unhideWhenUsed/>
    <w:qFormat/>
    <w:rsid w:val="00885BF0"/>
    <w:pPr>
      <w:keepNext/>
      <w:keepLines/>
      <w:numPr>
        <w:ilvl w:val="4"/>
        <w:numId w:val="27"/>
      </w:numPr>
      <w:spacing w:before="200" w:line="276" w:lineRule="auto"/>
      <w:outlineLvl w:val="4"/>
    </w:pPr>
    <w:rPr>
      <w:rFonts w:asciiTheme="majorHAnsi" w:eastAsiaTheme="majorEastAsia" w:hAnsiTheme="majorHAnsi" w:cstheme="majorBidi"/>
      <w:color w:val="632423" w:themeColor="accent2" w:themeShade="80"/>
    </w:rPr>
  </w:style>
  <w:style w:type="paragraph" w:styleId="Heading6">
    <w:name w:val="heading 6"/>
    <w:basedOn w:val="Normal"/>
    <w:next w:val="Normal"/>
    <w:link w:val="Heading6Char"/>
    <w:unhideWhenUsed/>
    <w:qFormat/>
    <w:rsid w:val="00885BF0"/>
    <w:pPr>
      <w:keepNext/>
      <w:keepLines/>
      <w:numPr>
        <w:ilvl w:val="5"/>
        <w:numId w:val="27"/>
      </w:numPr>
      <w:spacing w:before="200" w:line="276" w:lineRule="auto"/>
      <w:outlineLvl w:val="5"/>
    </w:pPr>
    <w:rPr>
      <w:rFonts w:asciiTheme="majorHAnsi" w:eastAsiaTheme="majorEastAsia" w:hAnsiTheme="majorHAnsi" w:cstheme="majorBidi"/>
      <w:i/>
      <w:iCs/>
      <w:color w:val="632423" w:themeColor="accent2" w:themeShade="80"/>
    </w:rPr>
  </w:style>
  <w:style w:type="paragraph" w:styleId="Heading7">
    <w:name w:val="heading 7"/>
    <w:basedOn w:val="Normal"/>
    <w:next w:val="Normal"/>
    <w:link w:val="Heading7Char"/>
    <w:uiPriority w:val="9"/>
    <w:unhideWhenUsed/>
    <w:qFormat/>
    <w:rsid w:val="00CE0BCB"/>
    <w:pPr>
      <w:keepNext/>
      <w:keepLines/>
      <w:numPr>
        <w:ilvl w:val="6"/>
        <w:numId w:val="27"/>
      </w:numPr>
      <w:spacing w:before="200" w:line="276" w:lineRule="auto"/>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885BF0"/>
    <w:pPr>
      <w:keepNext/>
      <w:keepLines/>
      <w:numPr>
        <w:ilvl w:val="7"/>
        <w:numId w:val="27"/>
      </w:numPr>
      <w:spacing w:before="200" w:line="276" w:lineRule="auto"/>
      <w:outlineLvl w:val="7"/>
    </w:pPr>
    <w:rPr>
      <w:rFonts w:asciiTheme="majorHAnsi" w:eastAsiaTheme="majorEastAsia" w:hAnsiTheme="majorHAnsi" w:cstheme="majorBidi"/>
      <w:color w:val="943634" w:themeColor="accent2" w:themeShade="BF"/>
      <w:sz w:val="20"/>
      <w:szCs w:val="20"/>
    </w:rPr>
  </w:style>
  <w:style w:type="paragraph" w:styleId="Heading9">
    <w:name w:val="heading 9"/>
    <w:basedOn w:val="Normal"/>
    <w:next w:val="Normal"/>
    <w:link w:val="Heading9Char"/>
    <w:uiPriority w:val="9"/>
    <w:unhideWhenUsed/>
    <w:qFormat/>
    <w:rsid w:val="00CE0BCB"/>
    <w:pPr>
      <w:keepNext/>
      <w:keepLines/>
      <w:numPr>
        <w:ilvl w:val="8"/>
        <w:numId w:val="27"/>
      </w:numPr>
      <w:spacing w:before="20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146F5A"/>
    <w:pPr>
      <w:spacing w:after="120" w:line="276" w:lineRule="auto"/>
    </w:pPr>
    <w:rPr>
      <w:rFonts w:asciiTheme="minorHAnsi" w:hAnsiTheme="minorHAnsi" w:cstheme="minorBidi"/>
    </w:rPr>
  </w:style>
  <w:style w:type="character" w:customStyle="1" w:styleId="BodyTextChar">
    <w:name w:val="Body Text Char"/>
    <w:basedOn w:val="DefaultParagraphFont"/>
    <w:link w:val="BodyText"/>
    <w:rsid w:val="00A156CC"/>
    <w:rPr>
      <w:rFonts w:ascii="Times New Roman" w:eastAsia="Times New Roman" w:hAnsi="Times New Roman" w:cs="Times New Roman"/>
      <w:sz w:val="24"/>
      <w:szCs w:val="20"/>
    </w:rPr>
  </w:style>
  <w:style w:type="paragraph" w:styleId="FootnoteText">
    <w:name w:val="footnote text"/>
    <w:aliases w:val="fn,FT,ft,SD Footnote Text,Footnote Text AG"/>
    <w:basedOn w:val="Normal"/>
    <w:link w:val="FootnoteTextChar"/>
    <w:rsid w:val="00A156CC"/>
    <w:pPr>
      <w:spacing w:after="200" w:line="276" w:lineRule="auto"/>
    </w:pPr>
    <w:rPr>
      <w:rFonts w:ascii="Arial" w:hAnsi="Arial" w:cstheme="minorBidi"/>
      <w:sz w:val="18"/>
    </w:rPr>
  </w:style>
  <w:style w:type="character" w:customStyle="1" w:styleId="FootnoteTextChar">
    <w:name w:val="Footnote Text Char"/>
    <w:aliases w:val="fn Char,FT Char,ft Char,SD Footnote Text Char,Footnote Text AG Char"/>
    <w:basedOn w:val="DefaultParagraphFont"/>
    <w:link w:val="FootnoteText"/>
    <w:rsid w:val="00A156CC"/>
    <w:rPr>
      <w:rFonts w:ascii="Arial" w:eastAsia="Times New Roman" w:hAnsi="Arial" w:cs="Times New Roman"/>
      <w:sz w:val="18"/>
      <w:szCs w:val="20"/>
    </w:rPr>
  </w:style>
  <w:style w:type="character" w:styleId="FootnoteReference">
    <w:name w:val="footnote reference"/>
    <w:aliases w:val="Style 49,fr"/>
    <w:basedOn w:val="DefaultParagraphFont"/>
    <w:rsid w:val="00A156CC"/>
    <w:rPr>
      <w:rFonts w:ascii="Arial" w:hAnsi="Arial"/>
      <w:sz w:val="20"/>
      <w:vertAlign w:val="superscript"/>
    </w:rPr>
  </w:style>
  <w:style w:type="paragraph" w:styleId="ListParagraph">
    <w:name w:val="List Paragraph"/>
    <w:aliases w:val="Figure_name,List Paragraph1,Bullet- First level"/>
    <w:basedOn w:val="Normal"/>
    <w:link w:val="ListParagraphChar"/>
    <w:uiPriority w:val="34"/>
    <w:qFormat/>
    <w:rsid w:val="00A156CC"/>
    <w:pPr>
      <w:spacing w:after="200" w:line="276" w:lineRule="auto"/>
      <w:ind w:left="720"/>
      <w:contextualSpacing/>
    </w:pPr>
    <w:rPr>
      <w:rFonts w:asciiTheme="minorHAnsi" w:hAnsiTheme="minorHAnsi" w:cstheme="minorBidi"/>
      <w:szCs w:val="24"/>
    </w:rPr>
  </w:style>
  <w:style w:type="character" w:styleId="Hyperlink">
    <w:name w:val="Hyperlink"/>
    <w:basedOn w:val="DefaultParagraphFont"/>
    <w:uiPriority w:val="99"/>
    <w:rsid w:val="00146F5A"/>
    <w:rPr>
      <w:color w:val="auto"/>
    </w:rPr>
  </w:style>
  <w:style w:type="paragraph" w:styleId="NoSpacing">
    <w:name w:val="No Spacing"/>
    <w:uiPriority w:val="1"/>
    <w:qFormat/>
    <w:rsid w:val="00FB54F6"/>
    <w:pPr>
      <w:spacing w:after="0" w:line="240" w:lineRule="auto"/>
    </w:pPr>
    <w:rPr>
      <w:sz w:val="24"/>
    </w:rPr>
  </w:style>
  <w:style w:type="character" w:customStyle="1" w:styleId="term1">
    <w:name w:val="term1"/>
    <w:basedOn w:val="DefaultParagraphFont"/>
    <w:rsid w:val="00386472"/>
    <w:rPr>
      <w:b/>
      <w:bCs/>
    </w:rPr>
  </w:style>
  <w:style w:type="character" w:styleId="CommentReference">
    <w:name w:val="annotation reference"/>
    <w:basedOn w:val="DefaultParagraphFont"/>
    <w:uiPriority w:val="99"/>
    <w:semiHidden/>
    <w:unhideWhenUsed/>
    <w:rsid w:val="00D11761"/>
    <w:rPr>
      <w:sz w:val="16"/>
      <w:szCs w:val="16"/>
    </w:rPr>
  </w:style>
  <w:style w:type="paragraph" w:styleId="CommentText">
    <w:name w:val="annotation text"/>
    <w:basedOn w:val="Normal"/>
    <w:link w:val="CommentTextChar"/>
    <w:uiPriority w:val="99"/>
    <w:unhideWhenUsed/>
    <w:rsid w:val="00D11761"/>
    <w:pPr>
      <w:spacing w:after="200" w:line="276" w:lineRule="auto"/>
    </w:pPr>
    <w:rPr>
      <w:rFonts w:asciiTheme="minorHAnsi" w:hAnsiTheme="minorHAnsi" w:cstheme="minorBidi"/>
      <w:sz w:val="20"/>
    </w:rPr>
  </w:style>
  <w:style w:type="character" w:customStyle="1" w:styleId="CommentTextChar">
    <w:name w:val="Comment Text Char"/>
    <w:basedOn w:val="DefaultParagraphFont"/>
    <w:link w:val="CommentText"/>
    <w:uiPriority w:val="99"/>
    <w:rsid w:val="00D11761"/>
    <w:rPr>
      <w:sz w:val="20"/>
      <w:szCs w:val="20"/>
    </w:rPr>
  </w:style>
  <w:style w:type="paragraph" w:styleId="CommentSubject">
    <w:name w:val="annotation subject"/>
    <w:basedOn w:val="CommentText"/>
    <w:next w:val="CommentText"/>
    <w:link w:val="CommentSubjectChar"/>
    <w:unhideWhenUsed/>
    <w:rsid w:val="00D11761"/>
    <w:rPr>
      <w:b/>
      <w:bCs/>
    </w:rPr>
  </w:style>
  <w:style w:type="character" w:customStyle="1" w:styleId="CommentSubjectChar">
    <w:name w:val="Comment Subject Char"/>
    <w:basedOn w:val="CommentTextChar"/>
    <w:link w:val="CommentSubject"/>
    <w:rsid w:val="00D11761"/>
    <w:rPr>
      <w:b/>
      <w:bCs/>
      <w:sz w:val="20"/>
      <w:szCs w:val="20"/>
    </w:rPr>
  </w:style>
  <w:style w:type="paragraph" w:styleId="BalloonText">
    <w:name w:val="Balloon Text"/>
    <w:basedOn w:val="Normal"/>
    <w:link w:val="BalloonTextChar"/>
    <w:semiHidden/>
    <w:rsid w:val="00146F5A"/>
    <w:rPr>
      <w:rFonts w:ascii="Tahoma" w:hAnsi="Tahoma" w:cs="Tahoma"/>
      <w:sz w:val="16"/>
      <w:szCs w:val="16"/>
    </w:rPr>
  </w:style>
  <w:style w:type="character" w:customStyle="1" w:styleId="BalloonTextChar">
    <w:name w:val="Balloon Text Char"/>
    <w:basedOn w:val="DefaultParagraphFont"/>
    <w:link w:val="BalloonText"/>
    <w:semiHidden/>
    <w:rsid w:val="00D11761"/>
    <w:rPr>
      <w:rFonts w:ascii="Tahoma" w:eastAsia="Times New Roman" w:hAnsi="Tahoma" w:cs="Tahoma"/>
      <w:sz w:val="16"/>
      <w:szCs w:val="16"/>
    </w:rPr>
  </w:style>
  <w:style w:type="paragraph" w:styleId="Revision">
    <w:name w:val="Revision"/>
    <w:hidden/>
    <w:uiPriority w:val="99"/>
    <w:semiHidden/>
    <w:rsid w:val="00E40678"/>
    <w:pPr>
      <w:spacing w:after="0" w:line="240" w:lineRule="auto"/>
    </w:pPr>
  </w:style>
  <w:style w:type="paragraph" w:styleId="Header">
    <w:name w:val="header"/>
    <w:aliases w:val="1 (not to be included in TOC),Cover Page,*Header,Odd Header,oh,h,ho,header odd,first,Header Item,Letterhead Heading,Section Header"/>
    <w:basedOn w:val="Normal"/>
    <w:link w:val="HeaderChar"/>
    <w:unhideWhenUsed/>
    <w:rsid w:val="00CE0BCB"/>
    <w:pPr>
      <w:tabs>
        <w:tab w:val="center" w:pos="4680"/>
        <w:tab w:val="right" w:pos="9360"/>
      </w:tabs>
      <w:spacing w:line="276" w:lineRule="auto"/>
    </w:pPr>
    <w:rPr>
      <w:rFonts w:asciiTheme="minorHAnsi" w:eastAsiaTheme="minorEastAsia" w:hAnsiTheme="minorHAnsi" w:cstheme="minorBidi"/>
    </w:rPr>
  </w:style>
  <w:style w:type="character" w:customStyle="1" w:styleId="HeaderChar">
    <w:name w:val="Header Char"/>
    <w:aliases w:val="1 (not to be included in TOC) Char,Cover Page Char,*Header Char,Odd Header Char,oh Char,h Char,ho Char,header odd Char,first Char,Header Item Char,Letterhead Heading Char,Section Header Char"/>
    <w:basedOn w:val="DefaultParagraphFont"/>
    <w:link w:val="Header"/>
    <w:uiPriority w:val="99"/>
    <w:rsid w:val="00CE0BCB"/>
    <w:rPr>
      <w:rFonts w:eastAsiaTheme="minorEastAsia"/>
    </w:rPr>
  </w:style>
  <w:style w:type="paragraph" w:styleId="Footer">
    <w:name w:val="footer"/>
    <w:basedOn w:val="Normal"/>
    <w:link w:val="FooterChar"/>
    <w:uiPriority w:val="99"/>
    <w:unhideWhenUsed/>
    <w:rsid w:val="00CE0BCB"/>
    <w:pPr>
      <w:tabs>
        <w:tab w:val="center" w:pos="4680"/>
        <w:tab w:val="right" w:pos="9360"/>
      </w:tabs>
      <w:spacing w:line="276" w:lineRule="auto"/>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CE0BCB"/>
    <w:rPr>
      <w:rFonts w:eastAsiaTheme="minorEastAsia"/>
    </w:rPr>
  </w:style>
  <w:style w:type="paragraph" w:customStyle="1" w:styleId="Headline3">
    <w:name w:val="Headline 3"/>
    <w:basedOn w:val="Normal"/>
    <w:uiPriority w:val="99"/>
    <w:rsid w:val="00F63DCD"/>
    <w:pPr>
      <w:suppressAutoHyphens/>
      <w:autoSpaceDE w:val="0"/>
      <w:autoSpaceDN w:val="0"/>
      <w:adjustRightInd w:val="0"/>
      <w:spacing w:before="180" w:after="120" w:line="320" w:lineRule="atLeast"/>
      <w:textAlignment w:val="center"/>
    </w:pPr>
    <w:rPr>
      <w:rFonts w:ascii="EYInterstate" w:hAnsi="EYInterstate" w:cs="EYInterstate"/>
      <w:color w:val="000000"/>
      <w:spacing w:val="-6"/>
      <w:sz w:val="28"/>
      <w:szCs w:val="28"/>
    </w:rPr>
  </w:style>
  <w:style w:type="paragraph" w:customStyle="1" w:styleId="Bodycopy">
    <w:name w:val="Body copy"/>
    <w:basedOn w:val="Normal"/>
    <w:uiPriority w:val="99"/>
    <w:rsid w:val="00F63DCD"/>
    <w:pPr>
      <w:suppressAutoHyphens/>
      <w:autoSpaceDE w:val="0"/>
      <w:autoSpaceDN w:val="0"/>
      <w:adjustRightInd w:val="0"/>
      <w:spacing w:after="90" w:line="240" w:lineRule="atLeast"/>
      <w:textAlignment w:val="center"/>
    </w:pPr>
    <w:rPr>
      <w:rFonts w:ascii="EYInterstate Light" w:hAnsi="EYInterstate Light" w:cs="EYInterstate Light"/>
      <w:color w:val="000000"/>
      <w:spacing w:val="-4"/>
      <w:sz w:val="18"/>
      <w:szCs w:val="18"/>
    </w:rPr>
  </w:style>
  <w:style w:type="character" w:customStyle="1" w:styleId="BodyCopyBold">
    <w:name w:val="Body Copy Bold"/>
    <w:uiPriority w:val="99"/>
    <w:rsid w:val="00F63DCD"/>
    <w:rPr>
      <w:b/>
      <w:bCs/>
      <w:lang w:val="en-US"/>
    </w:rPr>
  </w:style>
  <w:style w:type="paragraph" w:customStyle="1" w:styleId="LegalnameCover">
    <w:name w:val="Legal name (Cover)"/>
    <w:basedOn w:val="Normal"/>
    <w:uiPriority w:val="99"/>
    <w:rsid w:val="004D30CC"/>
    <w:pPr>
      <w:suppressAutoHyphens/>
      <w:autoSpaceDE w:val="0"/>
      <w:autoSpaceDN w:val="0"/>
      <w:adjustRightInd w:val="0"/>
      <w:spacing w:after="110" w:line="220" w:lineRule="atLeast"/>
      <w:ind w:left="198" w:right="170"/>
      <w:textAlignment w:val="top"/>
    </w:pPr>
    <w:rPr>
      <w:rFonts w:ascii="EYInterstate Light" w:hAnsi="EYInterstate Light" w:cs="EYInterstate Light"/>
      <w:color w:val="58585B"/>
      <w:spacing w:val="-3"/>
      <w:sz w:val="17"/>
      <w:szCs w:val="17"/>
    </w:rPr>
  </w:style>
  <w:style w:type="paragraph" w:customStyle="1" w:styleId="EYSignatureCover">
    <w:name w:val="EY Signature (Cover)"/>
    <w:basedOn w:val="Normal"/>
    <w:uiPriority w:val="99"/>
    <w:rsid w:val="004D30CC"/>
    <w:pPr>
      <w:suppressAutoHyphens/>
      <w:autoSpaceDE w:val="0"/>
      <w:autoSpaceDN w:val="0"/>
      <w:adjustRightInd w:val="0"/>
      <w:spacing w:after="200" w:line="220" w:lineRule="atLeast"/>
      <w:ind w:left="198" w:right="170"/>
      <w:textAlignment w:val="top"/>
    </w:pPr>
    <w:rPr>
      <w:rFonts w:ascii="EYInterstate Light" w:hAnsi="EYInterstate Light" w:cs="EYInterstate Light"/>
      <w:color w:val="000000"/>
      <w:spacing w:val="-3"/>
      <w:sz w:val="17"/>
      <w:szCs w:val="17"/>
    </w:rPr>
  </w:style>
  <w:style w:type="paragraph" w:customStyle="1" w:styleId="LegalcopyCover">
    <w:name w:val="Legal copy (Cover)"/>
    <w:basedOn w:val="Normal"/>
    <w:uiPriority w:val="99"/>
    <w:rsid w:val="004D30CC"/>
    <w:pPr>
      <w:suppressAutoHyphens/>
      <w:autoSpaceDE w:val="0"/>
      <w:autoSpaceDN w:val="0"/>
      <w:adjustRightInd w:val="0"/>
      <w:spacing w:after="80" w:line="160" w:lineRule="atLeast"/>
      <w:ind w:left="198" w:right="170"/>
      <w:textAlignment w:val="baseline"/>
    </w:pPr>
    <w:rPr>
      <w:rFonts w:ascii="EYInterstate" w:hAnsi="EYInterstate" w:cs="EYInterstate"/>
      <w:color w:val="58585B"/>
      <w:spacing w:val="-2"/>
      <w:sz w:val="12"/>
      <w:szCs w:val="12"/>
    </w:rPr>
  </w:style>
  <w:style w:type="paragraph" w:styleId="NormalWeb">
    <w:name w:val="Normal (Web)"/>
    <w:basedOn w:val="Normal"/>
    <w:uiPriority w:val="99"/>
    <w:rsid w:val="00146F5A"/>
    <w:pPr>
      <w:spacing w:after="200" w:line="276" w:lineRule="auto"/>
    </w:pPr>
    <w:rPr>
      <w:rFonts w:asciiTheme="minorHAnsi" w:hAnsiTheme="minorHAnsi" w:cstheme="minorBidi"/>
      <w:szCs w:val="24"/>
    </w:rPr>
  </w:style>
  <w:style w:type="paragraph" w:customStyle="1" w:styleId="Headline1">
    <w:name w:val="Headline 1"/>
    <w:link w:val="Headline1Char"/>
    <w:rsid w:val="0022251B"/>
    <w:pPr>
      <w:spacing w:after="240" w:line="240" w:lineRule="auto"/>
    </w:pPr>
    <w:rPr>
      <w:rFonts w:ascii="EYInterstate Regular" w:eastAsia="Times New Roman" w:hAnsi="EYInterstate Regular" w:cs="Arial"/>
      <w:bCs/>
      <w:color w:val="808080"/>
      <w:sz w:val="48"/>
      <w:szCs w:val="48"/>
    </w:rPr>
  </w:style>
  <w:style w:type="paragraph" w:customStyle="1" w:styleId="Headerandfooter">
    <w:name w:val="Header and footer"/>
    <w:basedOn w:val="Header"/>
    <w:rsid w:val="0022251B"/>
    <w:pPr>
      <w:spacing w:line="180" w:lineRule="exact"/>
    </w:pPr>
    <w:rPr>
      <w:rFonts w:ascii="EYInterstate Regular" w:hAnsi="EYInterstate Regular"/>
      <w:color w:val="000000" w:themeColor="text1"/>
      <w:sz w:val="14"/>
      <w:szCs w:val="24"/>
    </w:rPr>
  </w:style>
  <w:style w:type="paragraph" w:customStyle="1" w:styleId="Headline2">
    <w:name w:val="Headline 2"/>
    <w:rsid w:val="00D41660"/>
    <w:pPr>
      <w:spacing w:after="240" w:line="400" w:lineRule="exact"/>
    </w:pPr>
    <w:rPr>
      <w:rFonts w:ascii="EYInterstate Regular" w:eastAsia="Times New Roman" w:hAnsi="EYInterstate Regular" w:cs="Arial"/>
      <w:bCs/>
      <w:color w:val="808080"/>
      <w:sz w:val="36"/>
      <w:szCs w:val="48"/>
      <w:lang w:val="en-GB"/>
    </w:rPr>
  </w:style>
  <w:style w:type="paragraph" w:styleId="Quote">
    <w:name w:val="Quote"/>
    <w:link w:val="QuoteChar"/>
    <w:qFormat/>
    <w:rsid w:val="0022251B"/>
    <w:pPr>
      <w:spacing w:after="180" w:line="360" w:lineRule="exact"/>
    </w:pPr>
    <w:rPr>
      <w:rFonts w:ascii="EYInterstate Light" w:eastAsia="Times New Roman" w:hAnsi="EYInterstate Light" w:cs="Arial"/>
      <w:bCs/>
      <w:color w:val="808080"/>
      <w:spacing w:val="-10"/>
      <w:kern w:val="32"/>
      <w:sz w:val="28"/>
      <w:szCs w:val="48"/>
    </w:rPr>
  </w:style>
  <w:style w:type="character" w:customStyle="1" w:styleId="QuoteChar">
    <w:name w:val="Quote Char"/>
    <w:basedOn w:val="DefaultParagraphFont"/>
    <w:link w:val="Quote"/>
    <w:rsid w:val="0022251B"/>
    <w:rPr>
      <w:rFonts w:ascii="EYInterstate Light" w:eastAsia="Times New Roman" w:hAnsi="EYInterstate Light" w:cs="Arial"/>
      <w:bCs/>
      <w:color w:val="808080"/>
      <w:spacing w:val="-10"/>
      <w:kern w:val="32"/>
      <w:sz w:val="28"/>
      <w:szCs w:val="48"/>
    </w:rPr>
  </w:style>
  <w:style w:type="paragraph" w:customStyle="1" w:styleId="Bulletcopy">
    <w:name w:val="Bullet copy"/>
    <w:basedOn w:val="Normal"/>
    <w:rsid w:val="0022251B"/>
    <w:pPr>
      <w:numPr>
        <w:numId w:val="1"/>
      </w:numPr>
      <w:spacing w:after="240" w:line="240" w:lineRule="exact"/>
    </w:pPr>
    <w:rPr>
      <w:rFonts w:ascii="EYInterstate Light" w:hAnsi="EYInterstate Light" w:cstheme="minorBidi"/>
      <w:sz w:val="18"/>
      <w:szCs w:val="18"/>
    </w:rPr>
  </w:style>
  <w:style w:type="table" w:styleId="TableGrid">
    <w:name w:val="Table Grid"/>
    <w:aliases w:val="CV table"/>
    <w:basedOn w:val="TableNormal"/>
    <w:uiPriority w:val="59"/>
    <w:rsid w:val="00146F5A"/>
    <w:pPr>
      <w:spacing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line1Char">
    <w:name w:val="Headline 1 Char"/>
    <w:basedOn w:val="DefaultParagraphFont"/>
    <w:link w:val="Headline1"/>
    <w:rsid w:val="0022251B"/>
    <w:rPr>
      <w:rFonts w:ascii="EYInterstate Regular" w:eastAsia="Times New Roman" w:hAnsi="EYInterstate Regular" w:cs="Arial"/>
      <w:bCs/>
      <w:color w:val="808080"/>
      <w:sz w:val="48"/>
      <w:szCs w:val="48"/>
    </w:rPr>
  </w:style>
  <w:style w:type="paragraph" w:customStyle="1" w:styleId="Imageplaceholder">
    <w:name w:val="Image placeholder"/>
    <w:rsid w:val="0022251B"/>
    <w:pPr>
      <w:spacing w:after="0" w:line="240" w:lineRule="auto"/>
    </w:pPr>
    <w:rPr>
      <w:rFonts w:ascii="EYInterstate Regular" w:eastAsia="Times New Roman" w:hAnsi="EYInterstate Regular" w:cs="Times New Roman"/>
      <w:color w:val="FFFFFF"/>
      <w:sz w:val="28"/>
      <w:szCs w:val="24"/>
      <w:lang w:val="en-GB"/>
    </w:rPr>
  </w:style>
  <w:style w:type="paragraph" w:customStyle="1" w:styleId="Authorsname">
    <w:name w:val="Author's name"/>
    <w:rsid w:val="0022251B"/>
    <w:pPr>
      <w:spacing w:after="0" w:line="240" w:lineRule="exact"/>
    </w:pPr>
    <w:rPr>
      <w:rFonts w:ascii="EYInterstate Light" w:eastAsia="Times New Roman" w:hAnsi="EYInterstate Light" w:cs="Arial"/>
      <w:bCs/>
      <w:color w:val="808080"/>
      <w:spacing w:val="-10"/>
      <w:kern w:val="32"/>
      <w:sz w:val="18"/>
      <w:szCs w:val="48"/>
    </w:rPr>
  </w:style>
  <w:style w:type="paragraph" w:customStyle="1" w:styleId="Authorsjobtitle">
    <w:name w:val="Author's job title"/>
    <w:rsid w:val="0022251B"/>
    <w:pPr>
      <w:spacing w:after="0" w:line="240" w:lineRule="auto"/>
    </w:pPr>
    <w:rPr>
      <w:rFonts w:ascii="EYInterstate Light" w:eastAsia="Times New Roman" w:hAnsi="EYInterstate Light" w:cs="Arial"/>
      <w:bCs/>
      <w:color w:val="808080"/>
      <w:spacing w:val="-10"/>
      <w:kern w:val="32"/>
      <w:sz w:val="18"/>
      <w:szCs w:val="48"/>
    </w:rPr>
  </w:style>
  <w:style w:type="character" w:customStyle="1" w:styleId="HeaderandfooterLight">
    <w:name w:val="Header and footer Light"/>
    <w:basedOn w:val="DefaultParagraphFont"/>
    <w:uiPriority w:val="1"/>
    <w:qFormat/>
    <w:rsid w:val="0022251B"/>
    <w:rPr>
      <w:rFonts w:ascii="EYInterstate Light" w:hAnsi="EYInterstate Light"/>
      <w:color w:val="000000"/>
    </w:rPr>
  </w:style>
  <w:style w:type="character" w:customStyle="1" w:styleId="HeaderandfooterPink">
    <w:name w:val="Header and footer Pink"/>
    <w:basedOn w:val="HeaderandfooterLight"/>
    <w:uiPriority w:val="1"/>
    <w:qFormat/>
    <w:rsid w:val="0022251B"/>
    <w:rPr>
      <w:rFonts w:ascii="EYInterstate Light" w:hAnsi="EYInterstate Light"/>
      <w:color w:val="EB008C"/>
    </w:rPr>
  </w:style>
  <w:style w:type="paragraph" w:customStyle="1" w:styleId="EYBusinessaddress">
    <w:name w:val="EY Business address"/>
    <w:basedOn w:val="Normal"/>
    <w:rsid w:val="005C2D9E"/>
    <w:pPr>
      <w:suppressAutoHyphens/>
      <w:spacing w:after="200" w:line="170" w:lineRule="atLeast"/>
    </w:pPr>
    <w:rPr>
      <w:rFonts w:ascii="EYInterstate Light" w:hAnsi="EYInterstate Light" w:cstheme="minorBidi"/>
      <w:kern w:val="12"/>
      <w:sz w:val="15"/>
      <w:szCs w:val="24"/>
      <w:lang w:val="en-GB"/>
    </w:rPr>
  </w:style>
  <w:style w:type="paragraph" w:customStyle="1" w:styleId="EYFooterinfo">
    <w:name w:val="EY Footer info"/>
    <w:basedOn w:val="Normal"/>
    <w:rsid w:val="00AE7F5E"/>
    <w:pPr>
      <w:tabs>
        <w:tab w:val="left" w:pos="288"/>
      </w:tabs>
      <w:suppressAutoHyphens/>
      <w:spacing w:after="200" w:line="276" w:lineRule="auto"/>
      <w:ind w:left="288" w:hanging="288"/>
    </w:pPr>
    <w:rPr>
      <w:rFonts w:ascii="EYInterstate Light" w:hAnsi="EYInterstate Light" w:cstheme="minorBidi"/>
      <w:color w:val="000000" w:themeColor="text1"/>
      <w:kern w:val="12"/>
      <w:sz w:val="24"/>
      <w:szCs w:val="24"/>
    </w:rPr>
  </w:style>
  <w:style w:type="paragraph" w:customStyle="1" w:styleId="EYNormal">
    <w:name w:val="EY Normal"/>
    <w:link w:val="EYNormalChar"/>
    <w:rsid w:val="005643A2"/>
    <w:pPr>
      <w:suppressAutoHyphens/>
      <w:spacing w:after="0" w:line="240" w:lineRule="auto"/>
    </w:pPr>
    <w:rPr>
      <w:rFonts w:ascii="EYInterstate Light" w:eastAsia="Times New Roman" w:hAnsi="EYInterstate Light" w:cs="Times New Roman"/>
      <w:kern w:val="12"/>
      <w:sz w:val="11"/>
      <w:szCs w:val="24"/>
    </w:rPr>
  </w:style>
  <w:style w:type="paragraph" w:customStyle="1" w:styleId="EYBodytextsolid">
    <w:name w:val="EY Body text (solid)"/>
    <w:basedOn w:val="EYNormal"/>
    <w:link w:val="EYBodytextsolidChar"/>
    <w:rsid w:val="00645040"/>
    <w:pPr>
      <w:spacing w:after="120" w:line="260" w:lineRule="atLeast"/>
    </w:pPr>
    <w:rPr>
      <w:sz w:val="20"/>
      <w:szCs w:val="20"/>
    </w:rPr>
  </w:style>
  <w:style w:type="paragraph" w:customStyle="1" w:styleId="EYBoldsubjectheading">
    <w:name w:val="EY Bold subject heading"/>
    <w:basedOn w:val="EYNormal"/>
    <w:rsid w:val="005643A2"/>
    <w:pPr>
      <w:spacing w:line="260" w:lineRule="atLeast"/>
    </w:pPr>
    <w:rPr>
      <w:rFonts w:ascii="EYInterstate" w:hAnsi="EYInterstate"/>
      <w:b/>
      <w:sz w:val="26"/>
      <w:szCs w:val="26"/>
    </w:rPr>
  </w:style>
  <w:style w:type="paragraph" w:customStyle="1" w:styleId="EYDate">
    <w:name w:val="EY Date"/>
    <w:basedOn w:val="EYBodytextsolid"/>
    <w:rsid w:val="005643A2"/>
  </w:style>
  <w:style w:type="paragraph" w:customStyle="1" w:styleId="EYClosure">
    <w:name w:val="EY Closure"/>
    <w:basedOn w:val="EYBodytextsolid"/>
    <w:next w:val="EYBodytextsolid"/>
    <w:rsid w:val="00A230C4"/>
    <w:pPr>
      <w:spacing w:after="1040"/>
    </w:pPr>
  </w:style>
  <w:style w:type="paragraph" w:customStyle="1" w:styleId="EYAttachment">
    <w:name w:val="EY Attachment"/>
    <w:basedOn w:val="EYBodytextsolid"/>
    <w:next w:val="EYBodytextsolid"/>
    <w:rsid w:val="005643A2"/>
    <w:pPr>
      <w:spacing w:before="260"/>
    </w:pPr>
  </w:style>
  <w:style w:type="character" w:customStyle="1" w:styleId="EYBodytextwithparaspaceChar">
    <w:name w:val="EY Body text (with para space) Char"/>
    <w:basedOn w:val="DefaultParagraphFont"/>
    <w:link w:val="EYBodytextwithparaspace"/>
    <w:rsid w:val="001D37DB"/>
    <w:rPr>
      <w:rFonts w:ascii="EYInterstate Light" w:hAnsi="EYInterstate Light"/>
      <w:color w:val="333333"/>
      <w:kern w:val="12"/>
      <w:sz w:val="20"/>
      <w:szCs w:val="24"/>
    </w:rPr>
  </w:style>
  <w:style w:type="paragraph" w:customStyle="1" w:styleId="EYBodytextwithparaspace">
    <w:name w:val="EY Body text (with para space)"/>
    <w:basedOn w:val="EYBodytextsolid"/>
    <w:link w:val="EYBodytextwithparaspaceChar"/>
    <w:rsid w:val="001D37DB"/>
    <w:rPr>
      <w:rFonts w:eastAsiaTheme="minorHAnsi" w:cstheme="minorBidi"/>
      <w:szCs w:val="24"/>
    </w:rPr>
  </w:style>
  <w:style w:type="paragraph" w:styleId="TOC1">
    <w:name w:val="toc 1"/>
    <w:next w:val="Normal"/>
    <w:uiPriority w:val="39"/>
    <w:qFormat/>
    <w:rsid w:val="00A97D19"/>
    <w:pPr>
      <w:tabs>
        <w:tab w:val="left" w:pos="432"/>
        <w:tab w:val="right" w:leader="dot" w:pos="9821"/>
      </w:tabs>
      <w:spacing w:after="60" w:line="240" w:lineRule="auto"/>
    </w:pPr>
    <w:rPr>
      <w:rFonts w:ascii="EYInterstate Light" w:eastAsia="Times New Roman" w:hAnsi="EYInterstate Light" w:cs="Times New Roman"/>
      <w:b/>
      <w:color w:val="000000" w:themeColor="text1"/>
      <w:sz w:val="24"/>
      <w:szCs w:val="20"/>
    </w:rPr>
  </w:style>
  <w:style w:type="paragraph" w:styleId="TOC2">
    <w:name w:val="toc 2"/>
    <w:next w:val="Body"/>
    <w:uiPriority w:val="39"/>
    <w:qFormat/>
    <w:rsid w:val="00A97D19"/>
    <w:pPr>
      <w:tabs>
        <w:tab w:val="left" w:pos="936"/>
        <w:tab w:val="right" w:leader="dot" w:pos="9821"/>
      </w:tabs>
      <w:spacing w:after="60" w:line="240" w:lineRule="auto"/>
      <w:ind w:left="936" w:hanging="504"/>
    </w:pPr>
    <w:rPr>
      <w:rFonts w:ascii="EYInterstate Light" w:eastAsia="Times New Roman" w:hAnsi="EYInterstate Light" w:cs="Times New Roman"/>
      <w:color w:val="000000" w:themeColor="text1"/>
      <w:sz w:val="20"/>
      <w:szCs w:val="20"/>
    </w:rPr>
  </w:style>
  <w:style w:type="paragraph" w:customStyle="1" w:styleId="EYContents">
    <w:name w:val="EY Contents"/>
    <w:basedOn w:val="EYNormal"/>
    <w:next w:val="Normal"/>
    <w:rsid w:val="00CB27B8"/>
    <w:pPr>
      <w:keepNext/>
      <w:suppressAutoHyphens w:val="0"/>
      <w:spacing w:after="240"/>
      <w:outlineLvl w:val="0"/>
    </w:pPr>
    <w:rPr>
      <w:rFonts w:ascii="EYInterstate" w:hAnsi="EYInterstate"/>
      <w:b/>
      <w:color w:val="000000" w:themeColor="text1"/>
      <w:sz w:val="32"/>
    </w:rPr>
  </w:style>
  <w:style w:type="paragraph" w:customStyle="1" w:styleId="EYHeading1">
    <w:name w:val="EY Heading 1"/>
    <w:basedOn w:val="EYNormal"/>
    <w:next w:val="Normal"/>
    <w:link w:val="EYHeading1Char"/>
    <w:rsid w:val="00645040"/>
    <w:pPr>
      <w:pageBreakBefore/>
      <w:suppressAutoHyphens w:val="0"/>
      <w:spacing w:after="240"/>
    </w:pPr>
    <w:rPr>
      <w:rFonts w:ascii="EYInterstate Bold" w:hAnsi="EYInterstate Bold"/>
      <w:b/>
      <w:sz w:val="32"/>
    </w:rPr>
  </w:style>
  <w:style w:type="paragraph" w:customStyle="1" w:styleId="EYHeading2">
    <w:name w:val="EY Heading 2"/>
    <w:basedOn w:val="EYHeading1"/>
    <w:next w:val="Normal"/>
    <w:link w:val="EYHeading2Char"/>
    <w:rsid w:val="00F979A6"/>
    <w:pPr>
      <w:pageBreakBefore w:val="0"/>
      <w:outlineLvl w:val="1"/>
    </w:pPr>
    <w:rPr>
      <w:rFonts w:ascii="EYInterstate Light" w:hAnsi="EYInterstate Light"/>
      <w:b w:val="0"/>
      <w:sz w:val="28"/>
    </w:rPr>
  </w:style>
  <w:style w:type="paragraph" w:customStyle="1" w:styleId="EYHeading3">
    <w:name w:val="EY Heading 3"/>
    <w:basedOn w:val="EYHeading1"/>
    <w:next w:val="Normal"/>
    <w:link w:val="EYHeading3Char"/>
    <w:rsid w:val="00FE60D5"/>
    <w:pPr>
      <w:keepNext/>
      <w:pageBreakBefore w:val="0"/>
      <w:spacing w:after="120"/>
      <w:outlineLvl w:val="2"/>
    </w:pPr>
    <w:rPr>
      <w:sz w:val="26"/>
    </w:rPr>
  </w:style>
  <w:style w:type="paragraph" w:customStyle="1" w:styleId="EYHeading4">
    <w:name w:val="EY Heading 4"/>
    <w:basedOn w:val="EYHeading3"/>
    <w:link w:val="EYHeading4Char"/>
    <w:rsid w:val="003E6189"/>
    <w:pPr>
      <w:spacing w:before="60" w:after="60"/>
      <w:outlineLvl w:val="3"/>
    </w:pPr>
    <w:rPr>
      <w:rFonts w:ascii="EYInterstate Light" w:hAnsi="EYInterstate Light"/>
      <w:b w:val="0"/>
      <w:sz w:val="20"/>
    </w:rPr>
  </w:style>
  <w:style w:type="character" w:customStyle="1" w:styleId="EYNormalChar">
    <w:name w:val="EY Normal Char"/>
    <w:basedOn w:val="DefaultParagraphFont"/>
    <w:link w:val="EYNormal"/>
    <w:rsid w:val="0094476D"/>
    <w:rPr>
      <w:rFonts w:ascii="EYInterstate Light" w:eastAsia="Times New Roman" w:hAnsi="EYInterstate Light" w:cs="Times New Roman"/>
      <w:kern w:val="12"/>
      <w:sz w:val="11"/>
      <w:szCs w:val="24"/>
    </w:rPr>
  </w:style>
  <w:style w:type="paragraph" w:customStyle="1" w:styleId="EYBulletedList1">
    <w:name w:val="EY Bulleted List 1"/>
    <w:link w:val="EYBulletedList1Char"/>
    <w:rsid w:val="004E7444"/>
    <w:pPr>
      <w:spacing w:after="0" w:line="240" w:lineRule="auto"/>
    </w:pPr>
    <w:rPr>
      <w:rFonts w:ascii="EYInterstate Light" w:eastAsia="Times New Roman" w:hAnsi="EYInterstate Light" w:cs="Times New Roman"/>
      <w:kern w:val="12"/>
      <w:sz w:val="20"/>
      <w:szCs w:val="24"/>
    </w:rPr>
  </w:style>
  <w:style w:type="paragraph" w:customStyle="1" w:styleId="CopyheadlineCover">
    <w:name w:val="Copy headline (Cover)"/>
    <w:basedOn w:val="Normal"/>
    <w:uiPriority w:val="99"/>
    <w:rsid w:val="004B38B7"/>
    <w:pPr>
      <w:widowControl w:val="0"/>
      <w:suppressAutoHyphens/>
      <w:autoSpaceDE w:val="0"/>
      <w:autoSpaceDN w:val="0"/>
      <w:adjustRightInd w:val="0"/>
      <w:spacing w:after="200" w:line="210" w:lineRule="atLeast"/>
      <w:textAlignment w:val="top"/>
    </w:pPr>
    <w:rPr>
      <w:rFonts w:ascii="EYInterstate-Regular" w:eastAsiaTheme="minorEastAsia" w:hAnsi="EYInterstate-Regular" w:cs="EYInterstate-Regular"/>
      <w:color w:val="000000"/>
      <w:spacing w:val="-3"/>
      <w:sz w:val="16"/>
      <w:szCs w:val="16"/>
      <w:lang w:val="en-GB"/>
    </w:rPr>
  </w:style>
  <w:style w:type="paragraph" w:customStyle="1" w:styleId="CopyCover">
    <w:name w:val="Copy (Cover)"/>
    <w:basedOn w:val="Normal"/>
    <w:uiPriority w:val="99"/>
    <w:rsid w:val="004B38B7"/>
    <w:pPr>
      <w:widowControl w:val="0"/>
      <w:suppressAutoHyphens/>
      <w:autoSpaceDE w:val="0"/>
      <w:autoSpaceDN w:val="0"/>
      <w:adjustRightInd w:val="0"/>
      <w:spacing w:after="105" w:line="210" w:lineRule="atLeast"/>
      <w:textAlignment w:val="top"/>
    </w:pPr>
    <w:rPr>
      <w:rFonts w:ascii="EYInterstate-Light" w:eastAsiaTheme="minorEastAsia" w:hAnsi="EYInterstate-Light" w:cs="EYInterstate-Light"/>
      <w:color w:val="000000"/>
      <w:spacing w:val="-3"/>
      <w:sz w:val="16"/>
      <w:szCs w:val="16"/>
      <w:lang w:val="en-GB"/>
    </w:rPr>
  </w:style>
  <w:style w:type="paragraph" w:customStyle="1" w:styleId="CopyrightCover">
    <w:name w:val="Copyright (Cover)"/>
    <w:basedOn w:val="Normal"/>
    <w:uiPriority w:val="99"/>
    <w:rsid w:val="004B38B7"/>
    <w:pPr>
      <w:widowControl w:val="0"/>
      <w:suppressAutoHyphens/>
      <w:autoSpaceDE w:val="0"/>
      <w:autoSpaceDN w:val="0"/>
      <w:adjustRightInd w:val="0"/>
      <w:spacing w:after="204" w:line="210" w:lineRule="atLeast"/>
      <w:textAlignment w:val="baseline"/>
    </w:pPr>
    <w:rPr>
      <w:rFonts w:ascii="EYInterstate-Light" w:eastAsiaTheme="minorEastAsia" w:hAnsi="EYInterstate-Light" w:cs="EYInterstate-Light"/>
      <w:color w:val="000000"/>
      <w:spacing w:val="-3"/>
      <w:sz w:val="16"/>
      <w:szCs w:val="16"/>
      <w:lang w:val="en-GB"/>
    </w:rPr>
  </w:style>
  <w:style w:type="paragraph" w:customStyle="1" w:styleId="EYtabletext">
    <w:name w:val="EY table text"/>
    <w:basedOn w:val="EYBulletedList1"/>
    <w:link w:val="EYtabletextChar"/>
    <w:qFormat/>
    <w:rsid w:val="00A0445B"/>
    <w:pPr>
      <w:spacing w:before="60" w:after="60"/>
      <w:ind w:left="72" w:right="72"/>
    </w:pPr>
    <w:rPr>
      <w:sz w:val="18"/>
    </w:rPr>
  </w:style>
  <w:style w:type="paragraph" w:customStyle="1" w:styleId="EYtableleftheading">
    <w:name w:val="EY table left heading"/>
    <w:basedOn w:val="Normal"/>
    <w:qFormat/>
    <w:rsid w:val="00CE699B"/>
    <w:pPr>
      <w:spacing w:before="60" w:after="60"/>
      <w:ind w:left="72" w:right="72"/>
      <w:textAlignment w:val="baseline"/>
    </w:pPr>
    <w:rPr>
      <w:rFonts w:ascii="EYInterstate" w:hAnsi="EYInterstate" w:cs="Arial"/>
      <w:b/>
      <w:bCs/>
      <w:color w:val="FFFFFF" w:themeColor="background1"/>
      <w:spacing w:val="-2"/>
      <w:kern w:val="2"/>
      <w:sz w:val="18"/>
      <w:lang w:eastAsia="en-IN"/>
    </w:rPr>
  </w:style>
  <w:style w:type="table" w:styleId="LightGrid-Accent2">
    <w:name w:val="Light Grid Accent 2"/>
    <w:basedOn w:val="TableNormal"/>
    <w:uiPriority w:val="62"/>
    <w:rsid w:val="00CC6589"/>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customStyle="1" w:styleId="EYobjectsheadings">
    <w:name w:val="EY objects headings"/>
    <w:basedOn w:val="Normal"/>
    <w:qFormat/>
    <w:rsid w:val="004E6994"/>
    <w:pPr>
      <w:spacing w:after="240" w:line="276" w:lineRule="auto"/>
    </w:pPr>
    <w:rPr>
      <w:rFonts w:ascii="EYInterstate Light" w:hAnsi="EYInterstate Light" w:cstheme="minorBidi"/>
      <w:b/>
    </w:rPr>
  </w:style>
  <w:style w:type="paragraph" w:customStyle="1" w:styleId="EYtableheading">
    <w:name w:val="EY table heading"/>
    <w:basedOn w:val="EYtableleftheading"/>
    <w:qFormat/>
    <w:rsid w:val="0094219E"/>
    <w:pPr>
      <w:jc w:val="center"/>
    </w:pPr>
  </w:style>
  <w:style w:type="table" w:styleId="MediumGrid3-Accent4">
    <w:name w:val="Medium Grid 3 Accent 4"/>
    <w:basedOn w:val="TableNormal"/>
    <w:uiPriority w:val="69"/>
    <w:rsid w:val="00E31E4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2-Accent3">
    <w:name w:val="Medium Grid 2 Accent 3"/>
    <w:basedOn w:val="TableNormal"/>
    <w:uiPriority w:val="68"/>
    <w:rsid w:val="007F6B5E"/>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32791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1Char">
    <w:name w:val="Heading 1 Char"/>
    <w:aliases w:val="ChapNum Char,H1 Char,h1 Char"/>
    <w:basedOn w:val="DefaultParagraphFont"/>
    <w:link w:val="Heading1"/>
    <w:rsid w:val="0087186E"/>
    <w:rPr>
      <w:rFonts w:ascii="EYInterstate" w:eastAsiaTheme="majorEastAsia" w:hAnsi="EYInterstate" w:cstheme="majorBidi"/>
      <w:b/>
      <w:bCs/>
      <w:sz w:val="28"/>
      <w:szCs w:val="28"/>
    </w:rPr>
  </w:style>
  <w:style w:type="character" w:customStyle="1" w:styleId="Heading2Char">
    <w:name w:val="Heading 2 Char"/>
    <w:aliases w:val="h2 Char,2 Char,Header 2 Char,l2 Char,Level 2 Head Char,H2 Char,Main Heading Char,Heading 2 Hidden Char,(Alt+2) Char,1 Char,Heading 1.1.1.1.1 Char,GPH Heading 2 Char,Level 2 Topic Heading Char,Major Char,Reset numbering Char,Activity Char"/>
    <w:basedOn w:val="DefaultParagraphFont"/>
    <w:link w:val="Heading2"/>
    <w:rsid w:val="00CE0BCB"/>
    <w:rPr>
      <w:rFonts w:ascii="EYInterstate" w:eastAsiaTheme="majorEastAsia" w:hAnsi="EYInterstate" w:cstheme="majorBidi"/>
      <w:bCs/>
      <w:sz w:val="24"/>
      <w:szCs w:val="26"/>
    </w:rPr>
  </w:style>
  <w:style w:type="character" w:customStyle="1" w:styleId="Heading3Char">
    <w:name w:val="Heading 3 Char"/>
    <w:aliases w:val="h3 Char,Minor Char,GPH Heading 3 Char,L3 Char,H3 Char,RFPsubhd Char,Underkap. Char,Underkap.1 Char,Underkap.2 Char,Underkap.11 Char,1.2.3. Char,3 Char,ph Char,Side Heading Char,Para3 Char,Side Heading1 Char,Para 3 Char,(Alt+3) Char,B Char"/>
    <w:basedOn w:val="DefaultParagraphFont"/>
    <w:link w:val="Heading3"/>
    <w:rsid w:val="00CE0BCB"/>
    <w:rPr>
      <w:rFonts w:ascii="EYInterstate" w:eastAsiaTheme="majorEastAsia" w:hAnsi="EYInterstate" w:cstheme="majorBidi"/>
      <w:b/>
      <w:bCs/>
    </w:rPr>
  </w:style>
  <w:style w:type="character" w:customStyle="1" w:styleId="Heading4Char">
    <w:name w:val="Heading 4 Char"/>
    <w:basedOn w:val="DefaultParagraphFont"/>
    <w:link w:val="Heading4"/>
    <w:rsid w:val="00885BF0"/>
    <w:rPr>
      <w:rFonts w:asciiTheme="majorHAnsi" w:eastAsiaTheme="majorEastAsia" w:hAnsiTheme="majorHAnsi" w:cstheme="majorBidi"/>
      <w:b/>
      <w:bCs/>
      <w:i/>
      <w:iCs/>
    </w:rPr>
  </w:style>
  <w:style w:type="character" w:customStyle="1" w:styleId="Heading5Char">
    <w:name w:val="Heading 5 Char"/>
    <w:basedOn w:val="DefaultParagraphFont"/>
    <w:link w:val="Heading5"/>
    <w:rsid w:val="00885BF0"/>
    <w:rPr>
      <w:rFonts w:asciiTheme="majorHAnsi" w:eastAsiaTheme="majorEastAsia" w:hAnsiTheme="majorHAnsi" w:cstheme="majorBidi"/>
      <w:color w:val="632423" w:themeColor="accent2" w:themeShade="80"/>
    </w:rPr>
  </w:style>
  <w:style w:type="character" w:customStyle="1" w:styleId="Heading6Char">
    <w:name w:val="Heading 6 Char"/>
    <w:basedOn w:val="DefaultParagraphFont"/>
    <w:link w:val="Heading6"/>
    <w:rsid w:val="00885BF0"/>
    <w:rPr>
      <w:rFonts w:asciiTheme="majorHAnsi" w:eastAsiaTheme="majorEastAsia" w:hAnsiTheme="majorHAnsi" w:cstheme="majorBidi"/>
      <w:i/>
      <w:iCs/>
      <w:color w:val="632423" w:themeColor="accent2" w:themeShade="80"/>
    </w:rPr>
  </w:style>
  <w:style w:type="character" w:customStyle="1" w:styleId="Heading7Char">
    <w:name w:val="Heading 7 Char"/>
    <w:basedOn w:val="DefaultParagraphFont"/>
    <w:link w:val="Heading7"/>
    <w:uiPriority w:val="9"/>
    <w:rsid w:val="00CE0BC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885BF0"/>
    <w:rPr>
      <w:rFonts w:asciiTheme="majorHAnsi" w:eastAsiaTheme="majorEastAsia" w:hAnsiTheme="majorHAnsi" w:cstheme="majorBidi"/>
      <w:color w:val="943634" w:themeColor="accent2" w:themeShade="BF"/>
      <w:sz w:val="20"/>
      <w:szCs w:val="20"/>
    </w:rPr>
  </w:style>
  <w:style w:type="character" w:customStyle="1" w:styleId="Heading9Char">
    <w:name w:val="Heading 9 Char"/>
    <w:basedOn w:val="DefaultParagraphFont"/>
    <w:link w:val="Heading9"/>
    <w:uiPriority w:val="9"/>
    <w:rsid w:val="00CE0BCB"/>
    <w:rPr>
      <w:rFonts w:asciiTheme="majorHAnsi" w:eastAsiaTheme="majorEastAsia" w:hAnsiTheme="majorHAnsi" w:cstheme="majorBidi"/>
      <w:i/>
      <w:iCs/>
      <w:color w:val="404040" w:themeColor="text1" w:themeTint="BF"/>
      <w:sz w:val="20"/>
      <w:szCs w:val="20"/>
    </w:rPr>
  </w:style>
  <w:style w:type="paragraph" w:customStyle="1" w:styleId="Body">
    <w:name w:val="Body"/>
    <w:link w:val="BodyChar"/>
    <w:qFormat/>
    <w:rsid w:val="00146F5A"/>
    <w:pPr>
      <w:spacing w:after="280" w:line="240" w:lineRule="auto"/>
      <w:jc w:val="both"/>
    </w:pPr>
    <w:rPr>
      <w:rFonts w:ascii="Times New Roman" w:eastAsia="Times New Roman" w:hAnsi="Times New Roman" w:cs="Times New Roman"/>
      <w:sz w:val="24"/>
      <w:szCs w:val="20"/>
    </w:rPr>
  </w:style>
  <w:style w:type="paragraph" w:styleId="Date">
    <w:name w:val="Date"/>
    <w:next w:val="Normal"/>
    <w:link w:val="DateChar"/>
    <w:rsid w:val="00645040"/>
    <w:pPr>
      <w:spacing w:after="0" w:line="240" w:lineRule="auto"/>
      <w:ind w:right="5040"/>
    </w:pPr>
    <w:rPr>
      <w:rFonts w:ascii="EYInterstate Light" w:eastAsia="Times New Roman" w:hAnsi="EYInterstate Light" w:cs="Times New Roman"/>
      <w:sz w:val="24"/>
      <w:szCs w:val="20"/>
    </w:rPr>
  </w:style>
  <w:style w:type="character" w:customStyle="1" w:styleId="DateChar">
    <w:name w:val="Date Char"/>
    <w:basedOn w:val="DefaultParagraphFont"/>
    <w:link w:val="Date"/>
    <w:rsid w:val="00645040"/>
    <w:rPr>
      <w:rFonts w:ascii="EYInterstate Light" w:eastAsia="Times New Roman" w:hAnsi="EYInterstate Light" w:cs="Times New Roman"/>
      <w:sz w:val="24"/>
      <w:szCs w:val="20"/>
    </w:rPr>
  </w:style>
  <w:style w:type="paragraph" w:customStyle="1" w:styleId="Noteshead1">
    <w:name w:val="Noteshead1"/>
    <w:next w:val="Body"/>
    <w:rsid w:val="00146F5A"/>
    <w:pPr>
      <w:keepNext/>
      <w:spacing w:after="280" w:line="240" w:lineRule="auto"/>
      <w:ind w:left="245" w:hanging="245"/>
    </w:pPr>
    <w:rPr>
      <w:rFonts w:ascii="Times New Roman" w:eastAsia="Times New Roman" w:hAnsi="Times New Roman" w:cs="Times New Roman"/>
      <w:b/>
      <w:sz w:val="24"/>
      <w:szCs w:val="20"/>
    </w:rPr>
  </w:style>
  <w:style w:type="paragraph" w:customStyle="1" w:styleId="Noteshead2">
    <w:name w:val="Noteshead2"/>
    <w:next w:val="Body"/>
    <w:rsid w:val="00146F5A"/>
    <w:pPr>
      <w:keepNext/>
      <w:spacing w:after="280" w:line="240" w:lineRule="auto"/>
      <w:ind w:left="187" w:hanging="187"/>
    </w:pPr>
    <w:rPr>
      <w:rFonts w:ascii="Times New Roman" w:eastAsia="Times New Roman" w:hAnsi="Times New Roman" w:cs="Times New Roman"/>
      <w:b/>
      <w:sz w:val="24"/>
      <w:szCs w:val="20"/>
    </w:rPr>
  </w:style>
  <w:style w:type="paragraph" w:customStyle="1" w:styleId="Noteshead3">
    <w:name w:val="Noteshead3"/>
    <w:next w:val="Body"/>
    <w:rsid w:val="00146F5A"/>
    <w:pPr>
      <w:keepNext/>
      <w:spacing w:after="280" w:line="240" w:lineRule="auto"/>
      <w:ind w:left="187" w:hanging="187"/>
    </w:pPr>
    <w:rPr>
      <w:rFonts w:ascii="Times New Roman" w:eastAsia="Times New Roman" w:hAnsi="Times New Roman" w:cs="Times New Roman"/>
      <w:i/>
      <w:sz w:val="24"/>
      <w:szCs w:val="20"/>
    </w:rPr>
  </w:style>
  <w:style w:type="paragraph" w:customStyle="1" w:styleId="RIPA">
    <w:name w:val="RIPA"/>
    <w:next w:val="SaluBOD"/>
    <w:rsid w:val="00146F5A"/>
    <w:pPr>
      <w:spacing w:before="1560" w:after="320" w:line="240" w:lineRule="auto"/>
      <w:jc w:val="center"/>
    </w:pPr>
    <w:rPr>
      <w:rFonts w:ascii="Times New Roman" w:eastAsia="Times New Roman" w:hAnsi="Times New Roman" w:cs="Times New Roman"/>
      <w:bCs/>
      <w:sz w:val="28"/>
      <w:szCs w:val="20"/>
    </w:rPr>
  </w:style>
  <w:style w:type="paragraph" w:customStyle="1" w:styleId="SaluBOD">
    <w:name w:val="Salu BOD"/>
    <w:next w:val="SaluCOMPANY"/>
    <w:rsid w:val="00146F5A"/>
    <w:pPr>
      <w:spacing w:after="0" w:line="240" w:lineRule="auto"/>
      <w:ind w:right="2880"/>
    </w:pPr>
    <w:rPr>
      <w:rFonts w:ascii="Times New Roman" w:eastAsia="Times New Roman" w:hAnsi="Times New Roman" w:cs="Times New Roman"/>
      <w:sz w:val="24"/>
      <w:szCs w:val="20"/>
    </w:rPr>
  </w:style>
  <w:style w:type="paragraph" w:customStyle="1" w:styleId="SaluCOMPANY">
    <w:name w:val="Salu COMPANY"/>
    <w:next w:val="Body"/>
    <w:rsid w:val="00146F5A"/>
    <w:pPr>
      <w:spacing w:after="280" w:line="240" w:lineRule="auto"/>
      <w:ind w:left="187" w:right="2880" w:hanging="187"/>
    </w:pPr>
    <w:rPr>
      <w:rFonts w:ascii="Times New Roman" w:eastAsia="Times New Roman" w:hAnsi="Times New Roman" w:cs="Times New Roman"/>
      <w:sz w:val="24"/>
      <w:szCs w:val="20"/>
    </w:rPr>
  </w:style>
  <w:style w:type="paragraph" w:customStyle="1" w:styleId="tblNormal">
    <w:name w:val="tblNormal"/>
    <w:next w:val="Body"/>
    <w:rsid w:val="00146F5A"/>
    <w:pPr>
      <w:spacing w:after="0" w:line="240" w:lineRule="auto"/>
      <w:jc w:val="both"/>
    </w:pPr>
    <w:rPr>
      <w:rFonts w:ascii="Times New Roman" w:eastAsia="Times New Roman" w:hAnsi="Times New Roman" w:cs="Times New Roman"/>
      <w:sz w:val="24"/>
      <w:szCs w:val="20"/>
    </w:rPr>
  </w:style>
  <w:style w:type="paragraph" w:customStyle="1" w:styleId="tblNormal-Heading">
    <w:name w:val="tblNormal-Heading"/>
    <w:rsid w:val="00146F5A"/>
    <w:pPr>
      <w:spacing w:after="0" w:line="240" w:lineRule="auto"/>
      <w:jc w:val="center"/>
    </w:pPr>
    <w:rPr>
      <w:rFonts w:ascii="Times New Roman" w:eastAsia="Times New Roman" w:hAnsi="Times New Roman" w:cs="Times New Roman"/>
      <w:b/>
      <w:bCs/>
      <w:sz w:val="24"/>
      <w:szCs w:val="20"/>
    </w:rPr>
  </w:style>
  <w:style w:type="paragraph" w:customStyle="1" w:styleId="PageNumberLCenter">
    <w:name w:val="Page NumberLCenter"/>
    <w:basedOn w:val="Normal"/>
    <w:rsid w:val="00146F5A"/>
    <w:pPr>
      <w:spacing w:after="200" w:line="276" w:lineRule="auto"/>
      <w:ind w:left="5890"/>
      <w:jc w:val="center"/>
    </w:pPr>
    <w:rPr>
      <w:rFonts w:asciiTheme="minorHAnsi" w:hAnsiTheme="minorHAnsi" w:cstheme="minorBidi"/>
    </w:rPr>
  </w:style>
  <w:style w:type="paragraph" w:customStyle="1" w:styleId="PageNumberLeft">
    <w:name w:val="Page NumberLeft"/>
    <w:basedOn w:val="Normal"/>
    <w:rsid w:val="00146F5A"/>
    <w:pPr>
      <w:spacing w:after="200" w:line="276" w:lineRule="auto"/>
    </w:pPr>
    <w:rPr>
      <w:rFonts w:asciiTheme="minorHAnsi" w:hAnsiTheme="minorHAnsi" w:cstheme="minorBidi"/>
    </w:rPr>
  </w:style>
  <w:style w:type="paragraph" w:customStyle="1" w:styleId="PageNumberRight">
    <w:name w:val="PageNumberRight"/>
    <w:rsid w:val="00146F5A"/>
    <w:pPr>
      <w:spacing w:after="0" w:line="240" w:lineRule="auto"/>
      <w:jc w:val="right"/>
    </w:pPr>
    <w:rPr>
      <w:rFonts w:ascii="Times New Roman" w:eastAsia="Times New Roman" w:hAnsi="Times New Roman" w:cs="Times New Roman"/>
      <w:sz w:val="24"/>
      <w:szCs w:val="20"/>
    </w:rPr>
  </w:style>
  <w:style w:type="paragraph" w:customStyle="1" w:styleId="FSName">
    <w:name w:val="FS Name"/>
    <w:rsid w:val="00146F5A"/>
    <w:pPr>
      <w:spacing w:after="0" w:line="240" w:lineRule="auto"/>
    </w:pPr>
    <w:rPr>
      <w:rFonts w:ascii="Times New Roman" w:eastAsia="Times New Roman" w:hAnsi="Times New Roman" w:cs="Times New Roman"/>
      <w:sz w:val="24"/>
      <w:szCs w:val="20"/>
    </w:rPr>
  </w:style>
  <w:style w:type="paragraph" w:customStyle="1" w:styleId="Seeaccompanyingnotes">
    <w:name w:val="See accompanying notes"/>
    <w:rsid w:val="00146F5A"/>
    <w:pPr>
      <w:spacing w:before="280" w:after="0" w:line="240" w:lineRule="auto"/>
    </w:pPr>
    <w:rPr>
      <w:rFonts w:ascii="Times New Roman" w:eastAsia="Times New Roman" w:hAnsi="Times New Roman" w:cs="Times New Roman"/>
      <w:i/>
      <w:sz w:val="24"/>
      <w:szCs w:val="20"/>
    </w:rPr>
  </w:style>
  <w:style w:type="character" w:styleId="FollowedHyperlink">
    <w:name w:val="FollowedHyperlink"/>
    <w:basedOn w:val="DefaultParagraphFont"/>
    <w:rsid w:val="00146F5A"/>
    <w:rPr>
      <w:color w:val="800080"/>
      <w:u w:val="single"/>
    </w:rPr>
  </w:style>
  <w:style w:type="paragraph" w:customStyle="1" w:styleId="Contents">
    <w:name w:val="Contents"/>
    <w:rsid w:val="00146F5A"/>
    <w:pPr>
      <w:spacing w:before="1120" w:after="320" w:line="240" w:lineRule="auto"/>
      <w:jc w:val="center"/>
    </w:pPr>
    <w:rPr>
      <w:rFonts w:ascii="Times New Roman" w:eastAsia="Times New Roman" w:hAnsi="Times New Roman" w:cs="Times New Roman"/>
      <w:b/>
      <w:bCs/>
      <w:sz w:val="28"/>
      <w:szCs w:val="20"/>
    </w:rPr>
  </w:style>
  <w:style w:type="paragraph" w:customStyle="1" w:styleId="EYsignature">
    <w:name w:val="EY signature"/>
    <w:rsid w:val="00146F5A"/>
    <w:pPr>
      <w:overflowPunct w:val="0"/>
      <w:autoSpaceDE w:val="0"/>
      <w:autoSpaceDN w:val="0"/>
      <w:adjustRightInd w:val="0"/>
      <w:spacing w:after="0" w:line="240" w:lineRule="auto"/>
      <w:jc w:val="right"/>
      <w:textAlignment w:val="baseline"/>
    </w:pPr>
    <w:rPr>
      <w:rFonts w:ascii="EYLLP Signature" w:eastAsia="Times New Roman" w:hAnsi="EYLLP Signature" w:cs="Times New Roman"/>
      <w:sz w:val="76"/>
      <w:szCs w:val="76"/>
    </w:rPr>
  </w:style>
  <w:style w:type="paragraph" w:customStyle="1" w:styleId="FinancialStatements">
    <w:name w:val="Financial Statements"/>
    <w:next w:val="Heading3"/>
    <w:rsid w:val="00146F5A"/>
    <w:pPr>
      <w:spacing w:after="320" w:line="240" w:lineRule="auto"/>
      <w:jc w:val="center"/>
    </w:pPr>
    <w:rPr>
      <w:rFonts w:ascii="Times New Roman" w:eastAsia="Times New Roman" w:hAnsi="Times New Roman" w:cs="Times New Roman"/>
      <w:bCs/>
      <w:sz w:val="28"/>
      <w:szCs w:val="20"/>
    </w:rPr>
  </w:style>
  <w:style w:type="paragraph" w:customStyle="1" w:styleId="Heading2-Nospaceafter">
    <w:name w:val="Heading 2 - No space after"/>
    <w:rsid w:val="00146F5A"/>
    <w:pPr>
      <w:spacing w:after="0" w:line="240" w:lineRule="auto"/>
      <w:jc w:val="center"/>
      <w:outlineLvl w:val="1"/>
    </w:pPr>
    <w:rPr>
      <w:rFonts w:ascii="Times New Roman" w:eastAsia="Times New Roman" w:hAnsi="Times New Roman" w:cs="Times New Roman"/>
      <w:bCs/>
      <w:sz w:val="28"/>
      <w:szCs w:val="20"/>
    </w:rPr>
  </w:style>
  <w:style w:type="paragraph" w:customStyle="1" w:styleId="Bullet-TEXT1">
    <w:name w:val="Bullet-TEXT 1"/>
    <w:rsid w:val="00146F5A"/>
    <w:pPr>
      <w:numPr>
        <w:numId w:val="13"/>
      </w:numPr>
      <w:overflowPunct w:val="0"/>
      <w:autoSpaceDE w:val="0"/>
      <w:autoSpaceDN w:val="0"/>
      <w:adjustRightInd w:val="0"/>
      <w:spacing w:after="280" w:line="240" w:lineRule="auto"/>
      <w:jc w:val="both"/>
      <w:textAlignment w:val="baseline"/>
    </w:pPr>
    <w:rPr>
      <w:rFonts w:ascii="Times New Roman" w:eastAsia="Times New Roman" w:hAnsi="Times New Roman" w:cs="Times New Roman"/>
      <w:bCs/>
      <w:sz w:val="24"/>
      <w:szCs w:val="20"/>
    </w:rPr>
  </w:style>
  <w:style w:type="paragraph" w:customStyle="1" w:styleId="TrackRight">
    <w:name w:val="TrackRight"/>
    <w:rsid w:val="00146F5A"/>
    <w:pPr>
      <w:spacing w:after="0" w:line="240" w:lineRule="auto"/>
      <w:jc w:val="right"/>
    </w:pPr>
    <w:rPr>
      <w:rFonts w:ascii="Times New Roman" w:eastAsia="Times New Roman" w:hAnsi="Times New Roman" w:cs="Times New Roman"/>
      <w:sz w:val="16"/>
      <w:szCs w:val="24"/>
    </w:rPr>
  </w:style>
  <w:style w:type="paragraph" w:customStyle="1" w:styleId="Draft">
    <w:name w:val="Draft"/>
    <w:autoRedefine/>
    <w:rsid w:val="00146F5A"/>
    <w:pPr>
      <w:spacing w:after="8400" w:line="240" w:lineRule="auto"/>
      <w:jc w:val="right"/>
    </w:pPr>
    <w:rPr>
      <w:rFonts w:ascii="Times New Roman" w:eastAsia="Times New Roman" w:hAnsi="Times New Roman" w:cs="Times New Roman"/>
      <w:sz w:val="24"/>
      <w:szCs w:val="20"/>
    </w:rPr>
  </w:style>
  <w:style w:type="paragraph" w:customStyle="1" w:styleId="Bullet-TEXT1-indent">
    <w:name w:val="Bullet-TEXT 1-indent"/>
    <w:basedOn w:val="Bullet-TEXT1"/>
    <w:rsid w:val="00146F5A"/>
    <w:pPr>
      <w:numPr>
        <w:numId w:val="0"/>
      </w:numPr>
      <w:ind w:left="720"/>
    </w:pPr>
  </w:style>
  <w:style w:type="paragraph" w:customStyle="1" w:styleId="Bullet-TEXT2">
    <w:name w:val="Bullet-TEXT 2"/>
    <w:rsid w:val="00146F5A"/>
    <w:pPr>
      <w:numPr>
        <w:numId w:val="11"/>
      </w:numPr>
      <w:spacing w:after="280" w:line="240" w:lineRule="auto"/>
      <w:jc w:val="both"/>
    </w:pPr>
    <w:rPr>
      <w:rFonts w:ascii="Times New Roman" w:eastAsia="Times New Roman" w:hAnsi="Times New Roman" w:cs="Times New Roman"/>
      <w:bCs/>
      <w:sz w:val="24"/>
      <w:szCs w:val="20"/>
    </w:rPr>
  </w:style>
  <w:style w:type="paragraph" w:customStyle="1" w:styleId="Bullet-TEXT2-indent">
    <w:name w:val="Bullet-TEXT 2-indent"/>
    <w:basedOn w:val="Bullet-TEXT2"/>
    <w:rsid w:val="00146F5A"/>
    <w:pPr>
      <w:numPr>
        <w:numId w:val="0"/>
      </w:numPr>
      <w:ind w:left="1080"/>
    </w:pPr>
  </w:style>
  <w:style w:type="paragraph" w:customStyle="1" w:styleId="Bullet-TEXT3">
    <w:name w:val="Bullet-TEXT 3"/>
    <w:rsid w:val="00146F5A"/>
    <w:pPr>
      <w:numPr>
        <w:numId w:val="12"/>
      </w:numPr>
      <w:spacing w:after="280" w:line="240" w:lineRule="auto"/>
      <w:jc w:val="both"/>
    </w:pPr>
    <w:rPr>
      <w:rFonts w:ascii="Times New Roman" w:eastAsia="Times New Roman" w:hAnsi="Times New Roman" w:cs="Times New Roman"/>
      <w:bCs/>
      <w:sz w:val="24"/>
      <w:szCs w:val="20"/>
    </w:rPr>
  </w:style>
  <w:style w:type="paragraph" w:customStyle="1" w:styleId="Bullet-TEXT3-indent">
    <w:name w:val="Bullet-TEXT 3-indent"/>
    <w:basedOn w:val="Bullet-TEXT3"/>
    <w:rsid w:val="00146F5A"/>
    <w:pPr>
      <w:numPr>
        <w:numId w:val="0"/>
      </w:numPr>
      <w:ind w:left="1440"/>
    </w:pPr>
  </w:style>
  <w:style w:type="paragraph" w:customStyle="1" w:styleId="TrackLeft">
    <w:name w:val="TrackLeft"/>
    <w:autoRedefine/>
    <w:rsid w:val="00146F5A"/>
    <w:pPr>
      <w:spacing w:after="0" w:line="240" w:lineRule="auto"/>
      <w:outlineLvl w:val="1"/>
    </w:pPr>
    <w:rPr>
      <w:rFonts w:ascii="Times New Roman" w:eastAsia="Times New Roman" w:hAnsi="Times New Roman" w:cs="Times New Roman"/>
      <w:bCs/>
      <w:sz w:val="16"/>
      <w:szCs w:val="16"/>
    </w:rPr>
  </w:style>
  <w:style w:type="paragraph" w:customStyle="1" w:styleId="Divider">
    <w:name w:val="Divider"/>
    <w:rsid w:val="00146F5A"/>
    <w:pPr>
      <w:spacing w:before="5500" w:after="0" w:line="240" w:lineRule="auto"/>
      <w:jc w:val="center"/>
    </w:pPr>
    <w:rPr>
      <w:rFonts w:ascii="Times New Roman" w:eastAsia="Times New Roman" w:hAnsi="Times New Roman" w:cs="Times New Roman"/>
      <w:sz w:val="48"/>
      <w:szCs w:val="20"/>
    </w:rPr>
  </w:style>
  <w:style w:type="character" w:styleId="PageNumber">
    <w:name w:val="page number"/>
    <w:basedOn w:val="DefaultParagraphFont"/>
    <w:rsid w:val="00146F5A"/>
    <w:rPr>
      <w:rFonts w:ascii="Times New Roman" w:hAnsi="Times New Roman"/>
      <w:dstrike w:val="0"/>
      <w:sz w:val="24"/>
      <w:szCs w:val="24"/>
      <w:vertAlign w:val="baseline"/>
    </w:rPr>
  </w:style>
  <w:style w:type="paragraph" w:customStyle="1" w:styleId="FSTitle">
    <w:name w:val="FS Title"/>
    <w:next w:val="FSName"/>
    <w:rsid w:val="00146F5A"/>
    <w:pPr>
      <w:spacing w:after="280" w:line="240" w:lineRule="auto"/>
    </w:pPr>
    <w:rPr>
      <w:rFonts w:ascii="Times New Roman" w:eastAsia="Times New Roman" w:hAnsi="Times New Roman" w:cs="Times New Roman"/>
      <w:bCs/>
      <w:smallCaps/>
      <w:spacing w:val="50"/>
      <w:sz w:val="24"/>
      <w:szCs w:val="20"/>
    </w:rPr>
  </w:style>
  <w:style w:type="paragraph" w:customStyle="1" w:styleId="Heading2-Withdates">
    <w:name w:val="Heading 2 - With date(s)"/>
    <w:next w:val="Heading3"/>
    <w:rsid w:val="00146F5A"/>
    <w:pPr>
      <w:spacing w:after="320" w:line="240" w:lineRule="auto"/>
      <w:jc w:val="center"/>
      <w:outlineLvl w:val="1"/>
    </w:pPr>
    <w:rPr>
      <w:rFonts w:ascii="Times New Roman" w:eastAsia="Times New Roman" w:hAnsi="Times New Roman" w:cs="Times New Roman"/>
      <w:bCs/>
      <w:sz w:val="28"/>
      <w:szCs w:val="20"/>
    </w:rPr>
  </w:style>
  <w:style w:type="paragraph" w:customStyle="1" w:styleId="SpecialInstructions">
    <w:name w:val="Special Instructions"/>
    <w:rsid w:val="00146F5A"/>
    <w:pPr>
      <w:spacing w:after="0" w:line="240" w:lineRule="auto"/>
    </w:pPr>
    <w:rPr>
      <w:rFonts w:ascii="Times New Roman" w:eastAsia="Times New Roman" w:hAnsi="Times New Roman" w:cs="Times New Roman"/>
      <w:bCs/>
      <w:vanish/>
      <w:color w:val="FF0000"/>
      <w:sz w:val="28"/>
      <w:szCs w:val="20"/>
    </w:rPr>
  </w:style>
  <w:style w:type="paragraph" w:customStyle="1" w:styleId="FSFooter">
    <w:name w:val="FS Footer"/>
    <w:rsid w:val="00146F5A"/>
    <w:pPr>
      <w:tabs>
        <w:tab w:val="right" w:pos="9360"/>
      </w:tabs>
      <w:spacing w:after="0" w:line="240" w:lineRule="auto"/>
    </w:pPr>
    <w:rPr>
      <w:rFonts w:ascii="Times New Roman" w:eastAsia="Times New Roman" w:hAnsi="Times New Roman" w:cs="Times New Roman"/>
      <w:vanish/>
      <w:sz w:val="2"/>
      <w:szCs w:val="14"/>
    </w:rPr>
  </w:style>
  <w:style w:type="paragraph" w:customStyle="1" w:styleId="RIPA2ndpgheader">
    <w:name w:val="RIPA 2nd pg header"/>
    <w:rsid w:val="00146F5A"/>
    <w:pPr>
      <w:spacing w:after="560" w:line="240" w:lineRule="auto"/>
      <w:jc w:val="both"/>
    </w:pPr>
    <w:rPr>
      <w:rFonts w:ascii="Times New Roman" w:eastAsia="Times New Roman" w:hAnsi="Times New Roman" w:cs="Times New Roman"/>
      <w:bCs/>
      <w:sz w:val="24"/>
      <w:szCs w:val="24"/>
    </w:rPr>
  </w:style>
  <w:style w:type="paragraph" w:customStyle="1" w:styleId="PT">
    <w:name w:val="P&amp;T"/>
    <w:rsid w:val="00146F5A"/>
    <w:pPr>
      <w:spacing w:after="0" w:line="240" w:lineRule="auto"/>
      <w:jc w:val="center"/>
    </w:pPr>
    <w:rPr>
      <w:rFonts w:ascii="Arial Bold" w:eastAsia="Times New Roman" w:hAnsi="Arial Bold" w:cs="Times New Roman"/>
      <w:b/>
      <w:caps/>
      <w:sz w:val="20"/>
      <w:szCs w:val="24"/>
    </w:rPr>
  </w:style>
  <w:style w:type="paragraph" w:customStyle="1" w:styleId="InThousands">
    <w:name w:val="In Thousands"/>
    <w:basedOn w:val="tblNormal"/>
    <w:rsid w:val="00146F5A"/>
    <w:pPr>
      <w:jc w:val="center"/>
    </w:pPr>
    <w:rPr>
      <w:i/>
    </w:rPr>
  </w:style>
  <w:style w:type="paragraph" w:customStyle="1" w:styleId="HeadingIT-wodate">
    <w:name w:val="Heading (IT - w/o date)"/>
    <w:rsid w:val="00146F5A"/>
    <w:pPr>
      <w:spacing w:after="640" w:line="240" w:lineRule="auto"/>
      <w:jc w:val="center"/>
    </w:pPr>
    <w:rPr>
      <w:rFonts w:ascii="Times New Roman" w:eastAsia="Times New Roman" w:hAnsi="Times New Roman" w:cs="Times New Roman"/>
      <w:bCs/>
      <w:i/>
      <w:sz w:val="24"/>
      <w:szCs w:val="20"/>
    </w:rPr>
  </w:style>
  <w:style w:type="paragraph" w:customStyle="1" w:styleId="HeadingIT-withdate">
    <w:name w:val="Heading (IT - with date)"/>
    <w:rsid w:val="00146F5A"/>
    <w:pPr>
      <w:spacing w:after="320" w:line="240" w:lineRule="auto"/>
      <w:jc w:val="center"/>
    </w:pPr>
    <w:rPr>
      <w:rFonts w:ascii="Times New Roman" w:eastAsia="Times New Roman" w:hAnsi="Times New Roman" w:cs="Times New Roman"/>
      <w:bCs/>
      <w:i/>
      <w:sz w:val="24"/>
      <w:szCs w:val="20"/>
    </w:rPr>
  </w:style>
  <w:style w:type="paragraph" w:customStyle="1" w:styleId="indent0">
    <w:name w:val="indent0"/>
    <w:rsid w:val="00146F5A"/>
    <w:pPr>
      <w:spacing w:after="0" w:line="240" w:lineRule="auto"/>
      <w:ind w:left="187" w:right="72" w:hanging="187"/>
    </w:pPr>
    <w:rPr>
      <w:rFonts w:ascii="Times New Roman" w:eastAsia="Times New Roman" w:hAnsi="Times New Roman" w:cs="Times New Roman"/>
      <w:sz w:val="24"/>
      <w:szCs w:val="20"/>
    </w:rPr>
  </w:style>
  <w:style w:type="paragraph" w:customStyle="1" w:styleId="Heading2-Withoutdates">
    <w:name w:val="Heading 2 - Without date(s)"/>
    <w:rsid w:val="00146F5A"/>
    <w:pPr>
      <w:spacing w:after="640" w:line="240" w:lineRule="auto"/>
      <w:jc w:val="center"/>
      <w:outlineLvl w:val="0"/>
    </w:pPr>
    <w:rPr>
      <w:rFonts w:ascii="Times New Roman" w:eastAsia="Times New Roman" w:hAnsi="Times New Roman" w:cs="Times New Roman"/>
      <w:bCs/>
      <w:sz w:val="28"/>
      <w:szCs w:val="20"/>
    </w:rPr>
  </w:style>
  <w:style w:type="paragraph" w:customStyle="1" w:styleId="indent1">
    <w:name w:val="indent1"/>
    <w:rsid w:val="00146F5A"/>
    <w:pPr>
      <w:spacing w:after="0" w:line="240" w:lineRule="auto"/>
      <w:ind w:left="374" w:right="72" w:hanging="187"/>
    </w:pPr>
    <w:rPr>
      <w:rFonts w:ascii="Times New Roman" w:eastAsia="Times New Roman" w:hAnsi="Times New Roman" w:cs="Times New Roman"/>
      <w:sz w:val="24"/>
      <w:szCs w:val="20"/>
    </w:rPr>
  </w:style>
  <w:style w:type="paragraph" w:customStyle="1" w:styleId="indent2">
    <w:name w:val="indent2"/>
    <w:rsid w:val="00146F5A"/>
    <w:pPr>
      <w:spacing w:after="0" w:line="240" w:lineRule="auto"/>
      <w:ind w:left="547" w:right="72" w:hanging="187"/>
    </w:pPr>
    <w:rPr>
      <w:rFonts w:ascii="Times New Roman" w:eastAsia="Times New Roman" w:hAnsi="Times New Roman" w:cs="Times New Roman"/>
      <w:sz w:val="24"/>
      <w:szCs w:val="20"/>
    </w:rPr>
  </w:style>
  <w:style w:type="paragraph" w:customStyle="1" w:styleId="indent3">
    <w:name w:val="indent3"/>
    <w:rsid w:val="00146F5A"/>
    <w:pPr>
      <w:spacing w:after="0" w:line="240" w:lineRule="auto"/>
      <w:ind w:left="734" w:right="72" w:hanging="187"/>
    </w:pPr>
    <w:rPr>
      <w:rFonts w:ascii="Times New Roman" w:eastAsia="Times New Roman" w:hAnsi="Times New Roman" w:cs="Times New Roman"/>
      <w:sz w:val="24"/>
      <w:szCs w:val="20"/>
    </w:rPr>
  </w:style>
  <w:style w:type="paragraph" w:customStyle="1" w:styleId="indent4">
    <w:name w:val="indent4"/>
    <w:rsid w:val="00146F5A"/>
    <w:pPr>
      <w:spacing w:after="0" w:line="240" w:lineRule="auto"/>
      <w:ind w:left="907" w:right="72" w:hanging="187"/>
    </w:pPr>
    <w:rPr>
      <w:rFonts w:ascii="Times New Roman" w:eastAsia="Times New Roman" w:hAnsi="Times New Roman" w:cs="Times New Roman"/>
      <w:sz w:val="24"/>
      <w:szCs w:val="20"/>
    </w:rPr>
  </w:style>
  <w:style w:type="paragraph" w:customStyle="1" w:styleId="indent5">
    <w:name w:val="indent5"/>
    <w:rsid w:val="00146F5A"/>
    <w:pPr>
      <w:spacing w:after="0" w:line="240" w:lineRule="auto"/>
      <w:ind w:left="1094" w:right="72" w:hanging="187"/>
    </w:pPr>
    <w:rPr>
      <w:rFonts w:ascii="Times New Roman" w:eastAsia="Times New Roman" w:hAnsi="Times New Roman" w:cs="Times New Roman"/>
      <w:sz w:val="24"/>
      <w:szCs w:val="20"/>
    </w:rPr>
  </w:style>
  <w:style w:type="paragraph" w:customStyle="1" w:styleId="body-indent">
    <w:name w:val="body-indent"/>
    <w:rsid w:val="00146F5A"/>
    <w:pPr>
      <w:spacing w:after="280" w:line="240" w:lineRule="auto"/>
      <w:ind w:left="360"/>
      <w:jc w:val="both"/>
    </w:pPr>
    <w:rPr>
      <w:rFonts w:ascii="Times New Roman" w:eastAsia="Times New Roman" w:hAnsi="Times New Roman" w:cs="Times New Roman"/>
      <w:sz w:val="24"/>
      <w:szCs w:val="20"/>
    </w:rPr>
  </w:style>
  <w:style w:type="numbering" w:styleId="111111">
    <w:name w:val="Outline List 2"/>
    <w:basedOn w:val="NoList"/>
    <w:semiHidden/>
    <w:rsid w:val="00146F5A"/>
    <w:pPr>
      <w:numPr>
        <w:numId w:val="14"/>
      </w:numPr>
    </w:pPr>
  </w:style>
  <w:style w:type="numbering" w:styleId="1ai">
    <w:name w:val="Outline List 1"/>
    <w:basedOn w:val="NoList"/>
    <w:semiHidden/>
    <w:rsid w:val="00146F5A"/>
    <w:pPr>
      <w:numPr>
        <w:numId w:val="15"/>
      </w:numPr>
    </w:pPr>
  </w:style>
  <w:style w:type="numbering" w:styleId="ArticleSection">
    <w:name w:val="Outline List 3"/>
    <w:basedOn w:val="NoList"/>
    <w:semiHidden/>
    <w:rsid w:val="00146F5A"/>
    <w:pPr>
      <w:numPr>
        <w:numId w:val="16"/>
      </w:numPr>
    </w:pPr>
  </w:style>
  <w:style w:type="paragraph" w:styleId="BlockText">
    <w:name w:val="Block Text"/>
    <w:basedOn w:val="Normal"/>
    <w:semiHidden/>
    <w:rsid w:val="00146F5A"/>
    <w:pPr>
      <w:spacing w:after="120"/>
      <w:ind w:left="1440" w:right="1440"/>
    </w:pPr>
  </w:style>
  <w:style w:type="paragraph" w:styleId="BodyText2">
    <w:name w:val="Body Text 2"/>
    <w:basedOn w:val="Normal"/>
    <w:link w:val="BodyText2Char"/>
    <w:semiHidden/>
    <w:rsid w:val="00146F5A"/>
    <w:pPr>
      <w:spacing w:after="120" w:line="480" w:lineRule="auto"/>
    </w:pPr>
  </w:style>
  <w:style w:type="character" w:customStyle="1" w:styleId="BodyText2Char">
    <w:name w:val="Body Text 2 Char"/>
    <w:basedOn w:val="DefaultParagraphFont"/>
    <w:link w:val="BodyText2"/>
    <w:semiHidden/>
    <w:rsid w:val="004405EE"/>
    <w:rPr>
      <w:rFonts w:ascii="Times New Roman" w:eastAsia="Times New Roman" w:hAnsi="Times New Roman" w:cs="Times New Roman"/>
      <w:sz w:val="24"/>
      <w:szCs w:val="20"/>
    </w:rPr>
  </w:style>
  <w:style w:type="paragraph" w:styleId="BodyText3">
    <w:name w:val="Body Text 3"/>
    <w:basedOn w:val="Normal"/>
    <w:link w:val="BodyText3Char"/>
    <w:semiHidden/>
    <w:rsid w:val="00146F5A"/>
    <w:pPr>
      <w:spacing w:after="120"/>
    </w:pPr>
    <w:rPr>
      <w:sz w:val="16"/>
      <w:szCs w:val="16"/>
    </w:rPr>
  </w:style>
  <w:style w:type="character" w:customStyle="1" w:styleId="BodyText3Char">
    <w:name w:val="Body Text 3 Char"/>
    <w:basedOn w:val="DefaultParagraphFont"/>
    <w:link w:val="BodyText3"/>
    <w:semiHidden/>
    <w:rsid w:val="004405EE"/>
    <w:rPr>
      <w:rFonts w:ascii="Times New Roman" w:eastAsia="Times New Roman" w:hAnsi="Times New Roman" w:cs="Times New Roman"/>
      <w:sz w:val="16"/>
      <w:szCs w:val="16"/>
    </w:rPr>
  </w:style>
  <w:style w:type="paragraph" w:styleId="BodyTextFirstIndent">
    <w:name w:val="Body Text First Indent"/>
    <w:basedOn w:val="BodyText"/>
    <w:link w:val="BodyTextFirstIndentChar"/>
    <w:semiHidden/>
    <w:rsid w:val="00146F5A"/>
    <w:pPr>
      <w:ind w:firstLine="210"/>
    </w:pPr>
  </w:style>
  <w:style w:type="character" w:customStyle="1" w:styleId="BodyTextFirstIndentChar">
    <w:name w:val="Body Text First Indent Char"/>
    <w:basedOn w:val="BodyTextChar"/>
    <w:link w:val="BodyTextFirstIndent"/>
    <w:semiHidden/>
    <w:rsid w:val="004405EE"/>
    <w:rPr>
      <w:rFonts w:ascii="Times New Roman" w:eastAsia="Times New Roman" w:hAnsi="Times New Roman" w:cs="Times New Roman"/>
      <w:sz w:val="24"/>
      <w:szCs w:val="20"/>
    </w:rPr>
  </w:style>
  <w:style w:type="paragraph" w:styleId="BodyTextIndent">
    <w:name w:val="Body Text Indent"/>
    <w:basedOn w:val="Normal"/>
    <w:link w:val="BodyTextIndentChar"/>
    <w:semiHidden/>
    <w:rsid w:val="00146F5A"/>
    <w:pPr>
      <w:spacing w:after="120"/>
      <w:ind w:left="360"/>
    </w:pPr>
  </w:style>
  <w:style w:type="character" w:customStyle="1" w:styleId="BodyTextIndentChar">
    <w:name w:val="Body Text Indent Char"/>
    <w:basedOn w:val="DefaultParagraphFont"/>
    <w:link w:val="BodyTextIndent"/>
    <w:semiHidden/>
    <w:rsid w:val="004405EE"/>
    <w:rPr>
      <w:rFonts w:ascii="Times New Roman" w:eastAsia="Times New Roman" w:hAnsi="Times New Roman" w:cs="Times New Roman"/>
      <w:sz w:val="24"/>
      <w:szCs w:val="20"/>
    </w:rPr>
  </w:style>
  <w:style w:type="paragraph" w:styleId="BodyTextFirstIndent2">
    <w:name w:val="Body Text First Indent 2"/>
    <w:basedOn w:val="BodyTextIndent"/>
    <w:link w:val="BodyTextFirstIndent2Char"/>
    <w:semiHidden/>
    <w:rsid w:val="00146F5A"/>
    <w:pPr>
      <w:ind w:firstLine="210"/>
    </w:pPr>
  </w:style>
  <w:style w:type="character" w:customStyle="1" w:styleId="BodyTextFirstIndent2Char">
    <w:name w:val="Body Text First Indent 2 Char"/>
    <w:basedOn w:val="BodyTextIndentChar"/>
    <w:link w:val="BodyTextFirstIndent2"/>
    <w:semiHidden/>
    <w:rsid w:val="004405EE"/>
    <w:rPr>
      <w:rFonts w:ascii="Times New Roman" w:eastAsia="Times New Roman" w:hAnsi="Times New Roman" w:cs="Times New Roman"/>
      <w:sz w:val="24"/>
      <w:szCs w:val="20"/>
    </w:rPr>
  </w:style>
  <w:style w:type="paragraph" w:styleId="BodyTextIndent2">
    <w:name w:val="Body Text Indent 2"/>
    <w:basedOn w:val="Normal"/>
    <w:link w:val="BodyTextIndent2Char"/>
    <w:semiHidden/>
    <w:rsid w:val="00146F5A"/>
    <w:pPr>
      <w:spacing w:after="120" w:line="480" w:lineRule="auto"/>
      <w:ind w:left="360"/>
    </w:pPr>
  </w:style>
  <w:style w:type="character" w:customStyle="1" w:styleId="BodyTextIndent2Char">
    <w:name w:val="Body Text Indent 2 Char"/>
    <w:basedOn w:val="DefaultParagraphFont"/>
    <w:link w:val="BodyTextIndent2"/>
    <w:semiHidden/>
    <w:rsid w:val="004405EE"/>
    <w:rPr>
      <w:rFonts w:ascii="Times New Roman" w:eastAsia="Times New Roman" w:hAnsi="Times New Roman" w:cs="Times New Roman"/>
      <w:sz w:val="24"/>
      <w:szCs w:val="20"/>
    </w:rPr>
  </w:style>
  <w:style w:type="paragraph" w:styleId="BodyTextIndent3">
    <w:name w:val="Body Text Indent 3"/>
    <w:basedOn w:val="Normal"/>
    <w:link w:val="BodyTextIndent3Char"/>
    <w:semiHidden/>
    <w:rsid w:val="00146F5A"/>
    <w:pPr>
      <w:spacing w:after="120"/>
      <w:ind w:left="360"/>
    </w:pPr>
    <w:rPr>
      <w:sz w:val="16"/>
      <w:szCs w:val="16"/>
    </w:rPr>
  </w:style>
  <w:style w:type="character" w:customStyle="1" w:styleId="BodyTextIndent3Char">
    <w:name w:val="Body Text Indent 3 Char"/>
    <w:basedOn w:val="DefaultParagraphFont"/>
    <w:link w:val="BodyTextIndent3"/>
    <w:semiHidden/>
    <w:rsid w:val="004405EE"/>
    <w:rPr>
      <w:rFonts w:ascii="Times New Roman" w:eastAsia="Times New Roman" w:hAnsi="Times New Roman" w:cs="Times New Roman"/>
      <w:sz w:val="16"/>
      <w:szCs w:val="16"/>
    </w:rPr>
  </w:style>
  <w:style w:type="paragraph" w:styleId="Closing">
    <w:name w:val="Closing"/>
    <w:basedOn w:val="Normal"/>
    <w:link w:val="ClosingChar"/>
    <w:semiHidden/>
    <w:rsid w:val="00146F5A"/>
    <w:pPr>
      <w:ind w:left="4320"/>
    </w:pPr>
  </w:style>
  <w:style w:type="character" w:customStyle="1" w:styleId="ClosingChar">
    <w:name w:val="Closing Char"/>
    <w:basedOn w:val="DefaultParagraphFont"/>
    <w:link w:val="Closing"/>
    <w:semiHidden/>
    <w:rsid w:val="004405EE"/>
    <w:rPr>
      <w:rFonts w:ascii="Times New Roman" w:eastAsia="Times New Roman" w:hAnsi="Times New Roman" w:cs="Times New Roman"/>
      <w:sz w:val="24"/>
      <w:szCs w:val="20"/>
    </w:rPr>
  </w:style>
  <w:style w:type="paragraph" w:styleId="E-mailSignature">
    <w:name w:val="E-mail Signature"/>
    <w:basedOn w:val="Normal"/>
    <w:link w:val="E-mailSignatureChar"/>
    <w:semiHidden/>
    <w:rsid w:val="00146F5A"/>
  </w:style>
  <w:style w:type="character" w:customStyle="1" w:styleId="E-mailSignatureChar">
    <w:name w:val="E-mail Signature Char"/>
    <w:basedOn w:val="DefaultParagraphFont"/>
    <w:link w:val="E-mailSignature"/>
    <w:semiHidden/>
    <w:rsid w:val="004405EE"/>
    <w:rPr>
      <w:rFonts w:ascii="Times New Roman" w:eastAsia="Times New Roman" w:hAnsi="Times New Roman" w:cs="Times New Roman"/>
      <w:sz w:val="24"/>
      <w:szCs w:val="20"/>
    </w:rPr>
  </w:style>
  <w:style w:type="character" w:styleId="Emphasis">
    <w:name w:val="Emphasis"/>
    <w:basedOn w:val="DefaultParagraphFont"/>
    <w:uiPriority w:val="20"/>
    <w:qFormat/>
    <w:rsid w:val="00CE0BCB"/>
    <w:rPr>
      <w:i/>
      <w:iCs/>
    </w:rPr>
  </w:style>
  <w:style w:type="paragraph" w:styleId="EnvelopeAddress">
    <w:name w:val="envelope address"/>
    <w:basedOn w:val="Normal"/>
    <w:semiHidden/>
    <w:rsid w:val="00146F5A"/>
    <w:pPr>
      <w:framePr w:w="7920" w:h="1980" w:hRule="exact" w:hSpace="180" w:wrap="auto" w:hAnchor="page" w:xAlign="center" w:yAlign="bottom"/>
      <w:spacing w:after="200" w:line="276" w:lineRule="auto"/>
      <w:ind w:left="2880"/>
    </w:pPr>
    <w:rPr>
      <w:rFonts w:ascii="Arial" w:hAnsi="Arial" w:cs="Arial"/>
      <w:szCs w:val="24"/>
    </w:rPr>
  </w:style>
  <w:style w:type="paragraph" w:styleId="EnvelopeReturn">
    <w:name w:val="envelope return"/>
    <w:basedOn w:val="Normal"/>
    <w:semiHidden/>
    <w:rsid w:val="00146F5A"/>
    <w:rPr>
      <w:rFonts w:ascii="Arial" w:hAnsi="Arial" w:cs="Arial"/>
      <w:sz w:val="20"/>
    </w:rPr>
  </w:style>
  <w:style w:type="character" w:styleId="HTMLAcronym">
    <w:name w:val="HTML Acronym"/>
    <w:basedOn w:val="DefaultParagraphFont"/>
    <w:semiHidden/>
    <w:rsid w:val="00146F5A"/>
  </w:style>
  <w:style w:type="paragraph" w:styleId="HTMLAddress">
    <w:name w:val="HTML Address"/>
    <w:basedOn w:val="Normal"/>
    <w:link w:val="HTMLAddressChar"/>
    <w:semiHidden/>
    <w:rsid w:val="00146F5A"/>
    <w:rPr>
      <w:i/>
      <w:iCs/>
    </w:rPr>
  </w:style>
  <w:style w:type="character" w:customStyle="1" w:styleId="HTMLAddressChar">
    <w:name w:val="HTML Address Char"/>
    <w:basedOn w:val="DefaultParagraphFont"/>
    <w:link w:val="HTMLAddress"/>
    <w:semiHidden/>
    <w:rsid w:val="004405EE"/>
    <w:rPr>
      <w:rFonts w:ascii="Times New Roman" w:eastAsia="Times New Roman" w:hAnsi="Times New Roman" w:cs="Times New Roman"/>
      <w:i/>
      <w:iCs/>
      <w:sz w:val="24"/>
      <w:szCs w:val="20"/>
    </w:rPr>
  </w:style>
  <w:style w:type="character" w:styleId="HTMLCite">
    <w:name w:val="HTML Cite"/>
    <w:basedOn w:val="DefaultParagraphFont"/>
    <w:semiHidden/>
    <w:rsid w:val="00146F5A"/>
    <w:rPr>
      <w:i/>
      <w:iCs/>
    </w:rPr>
  </w:style>
  <w:style w:type="character" w:styleId="HTMLCode">
    <w:name w:val="HTML Code"/>
    <w:basedOn w:val="DefaultParagraphFont"/>
    <w:semiHidden/>
    <w:rsid w:val="00146F5A"/>
    <w:rPr>
      <w:rFonts w:ascii="Courier New" w:hAnsi="Courier New" w:cs="Courier New"/>
      <w:sz w:val="20"/>
      <w:szCs w:val="20"/>
    </w:rPr>
  </w:style>
  <w:style w:type="character" w:styleId="HTMLDefinition">
    <w:name w:val="HTML Definition"/>
    <w:basedOn w:val="DefaultParagraphFont"/>
    <w:semiHidden/>
    <w:rsid w:val="00146F5A"/>
    <w:rPr>
      <w:i/>
      <w:iCs/>
    </w:rPr>
  </w:style>
  <w:style w:type="character" w:styleId="HTMLKeyboard">
    <w:name w:val="HTML Keyboard"/>
    <w:basedOn w:val="DefaultParagraphFont"/>
    <w:semiHidden/>
    <w:rsid w:val="00146F5A"/>
    <w:rPr>
      <w:rFonts w:ascii="Courier New" w:hAnsi="Courier New" w:cs="Courier New"/>
      <w:sz w:val="20"/>
      <w:szCs w:val="20"/>
    </w:rPr>
  </w:style>
  <w:style w:type="paragraph" w:styleId="HTMLPreformatted">
    <w:name w:val="HTML Preformatted"/>
    <w:basedOn w:val="Normal"/>
    <w:link w:val="HTMLPreformattedChar"/>
    <w:semiHidden/>
    <w:rsid w:val="00146F5A"/>
    <w:rPr>
      <w:rFonts w:ascii="Courier New" w:hAnsi="Courier New" w:cs="Courier New"/>
      <w:sz w:val="20"/>
    </w:rPr>
  </w:style>
  <w:style w:type="character" w:customStyle="1" w:styleId="HTMLPreformattedChar">
    <w:name w:val="HTML Preformatted Char"/>
    <w:basedOn w:val="DefaultParagraphFont"/>
    <w:link w:val="HTMLPreformatted"/>
    <w:semiHidden/>
    <w:rsid w:val="004405EE"/>
    <w:rPr>
      <w:rFonts w:ascii="Courier New" w:eastAsia="Times New Roman" w:hAnsi="Courier New" w:cs="Courier New"/>
      <w:sz w:val="20"/>
      <w:szCs w:val="20"/>
    </w:rPr>
  </w:style>
  <w:style w:type="character" w:styleId="HTMLSample">
    <w:name w:val="HTML Sample"/>
    <w:basedOn w:val="DefaultParagraphFont"/>
    <w:semiHidden/>
    <w:rsid w:val="00146F5A"/>
    <w:rPr>
      <w:rFonts w:ascii="Courier New" w:hAnsi="Courier New" w:cs="Courier New"/>
    </w:rPr>
  </w:style>
  <w:style w:type="character" w:styleId="HTMLTypewriter">
    <w:name w:val="HTML Typewriter"/>
    <w:basedOn w:val="DefaultParagraphFont"/>
    <w:semiHidden/>
    <w:rsid w:val="00146F5A"/>
    <w:rPr>
      <w:rFonts w:ascii="Courier New" w:hAnsi="Courier New" w:cs="Courier New"/>
      <w:sz w:val="20"/>
      <w:szCs w:val="20"/>
    </w:rPr>
  </w:style>
  <w:style w:type="character" w:styleId="HTMLVariable">
    <w:name w:val="HTML Variable"/>
    <w:basedOn w:val="DefaultParagraphFont"/>
    <w:semiHidden/>
    <w:rsid w:val="00146F5A"/>
    <w:rPr>
      <w:i/>
      <w:iCs/>
    </w:rPr>
  </w:style>
  <w:style w:type="character" w:styleId="LineNumber">
    <w:name w:val="line number"/>
    <w:basedOn w:val="DefaultParagraphFont"/>
    <w:semiHidden/>
    <w:rsid w:val="00146F5A"/>
  </w:style>
  <w:style w:type="paragraph" w:styleId="List">
    <w:name w:val="List"/>
    <w:basedOn w:val="Normal"/>
    <w:semiHidden/>
    <w:rsid w:val="00146F5A"/>
    <w:pPr>
      <w:spacing w:after="200" w:line="276" w:lineRule="auto"/>
      <w:ind w:left="360" w:hanging="360"/>
    </w:pPr>
    <w:rPr>
      <w:rFonts w:asciiTheme="minorHAnsi" w:hAnsiTheme="minorHAnsi" w:cstheme="minorBidi"/>
    </w:rPr>
  </w:style>
  <w:style w:type="paragraph" w:styleId="List2">
    <w:name w:val="List 2"/>
    <w:basedOn w:val="Normal"/>
    <w:semiHidden/>
    <w:rsid w:val="00146F5A"/>
    <w:pPr>
      <w:ind w:left="720" w:hanging="360"/>
    </w:pPr>
  </w:style>
  <w:style w:type="paragraph" w:styleId="List3">
    <w:name w:val="List 3"/>
    <w:basedOn w:val="Normal"/>
    <w:semiHidden/>
    <w:rsid w:val="00146F5A"/>
    <w:pPr>
      <w:ind w:left="1080" w:hanging="360"/>
    </w:pPr>
  </w:style>
  <w:style w:type="paragraph" w:styleId="List4">
    <w:name w:val="List 4"/>
    <w:basedOn w:val="Normal"/>
    <w:semiHidden/>
    <w:rsid w:val="00146F5A"/>
    <w:pPr>
      <w:ind w:left="1440" w:hanging="360"/>
    </w:pPr>
  </w:style>
  <w:style w:type="paragraph" w:styleId="List5">
    <w:name w:val="List 5"/>
    <w:basedOn w:val="Normal"/>
    <w:semiHidden/>
    <w:rsid w:val="00146F5A"/>
    <w:pPr>
      <w:ind w:left="1800" w:hanging="360"/>
    </w:pPr>
  </w:style>
  <w:style w:type="paragraph" w:styleId="ListBullet">
    <w:name w:val="List Bullet"/>
    <w:basedOn w:val="Normal"/>
    <w:semiHidden/>
    <w:rsid w:val="00146F5A"/>
    <w:pPr>
      <w:numPr>
        <w:numId w:val="3"/>
      </w:numPr>
      <w:spacing w:after="200" w:line="276" w:lineRule="auto"/>
    </w:pPr>
    <w:rPr>
      <w:rFonts w:asciiTheme="minorHAnsi" w:hAnsiTheme="minorHAnsi" w:cstheme="minorBidi"/>
    </w:rPr>
  </w:style>
  <w:style w:type="paragraph" w:styleId="ListBullet2">
    <w:name w:val="List Bullet 2"/>
    <w:basedOn w:val="Normal"/>
    <w:semiHidden/>
    <w:rsid w:val="00146F5A"/>
    <w:pPr>
      <w:numPr>
        <w:numId w:val="17"/>
      </w:numPr>
    </w:pPr>
  </w:style>
  <w:style w:type="paragraph" w:styleId="ListBullet3">
    <w:name w:val="List Bullet 3"/>
    <w:basedOn w:val="Normal"/>
    <w:semiHidden/>
    <w:rsid w:val="00146F5A"/>
    <w:pPr>
      <w:numPr>
        <w:numId w:val="4"/>
      </w:numPr>
    </w:pPr>
  </w:style>
  <w:style w:type="paragraph" w:styleId="ListBullet4">
    <w:name w:val="List Bullet 4"/>
    <w:basedOn w:val="Normal"/>
    <w:semiHidden/>
    <w:rsid w:val="00146F5A"/>
    <w:pPr>
      <w:numPr>
        <w:numId w:val="2"/>
      </w:numPr>
    </w:pPr>
  </w:style>
  <w:style w:type="paragraph" w:styleId="ListBullet5">
    <w:name w:val="List Bullet 5"/>
    <w:basedOn w:val="Normal"/>
    <w:semiHidden/>
    <w:rsid w:val="00146F5A"/>
    <w:pPr>
      <w:numPr>
        <w:numId w:val="5"/>
      </w:numPr>
    </w:pPr>
  </w:style>
  <w:style w:type="paragraph" w:styleId="ListContinue">
    <w:name w:val="List Continue"/>
    <w:basedOn w:val="Normal"/>
    <w:semiHidden/>
    <w:rsid w:val="00146F5A"/>
    <w:pPr>
      <w:spacing w:after="120"/>
      <w:ind w:left="360"/>
    </w:pPr>
  </w:style>
  <w:style w:type="paragraph" w:styleId="ListContinue2">
    <w:name w:val="List Continue 2"/>
    <w:basedOn w:val="Normal"/>
    <w:semiHidden/>
    <w:rsid w:val="00146F5A"/>
    <w:pPr>
      <w:spacing w:after="120"/>
      <w:ind w:left="720"/>
    </w:pPr>
  </w:style>
  <w:style w:type="paragraph" w:styleId="ListContinue3">
    <w:name w:val="List Continue 3"/>
    <w:basedOn w:val="Normal"/>
    <w:semiHidden/>
    <w:rsid w:val="00146F5A"/>
    <w:pPr>
      <w:spacing w:after="120"/>
      <w:ind w:left="1080"/>
    </w:pPr>
  </w:style>
  <w:style w:type="paragraph" w:styleId="ListContinue4">
    <w:name w:val="List Continue 4"/>
    <w:basedOn w:val="Normal"/>
    <w:semiHidden/>
    <w:rsid w:val="00146F5A"/>
    <w:pPr>
      <w:spacing w:after="120"/>
      <w:ind w:left="1440"/>
    </w:pPr>
  </w:style>
  <w:style w:type="paragraph" w:styleId="ListContinue5">
    <w:name w:val="List Continue 5"/>
    <w:basedOn w:val="Normal"/>
    <w:semiHidden/>
    <w:rsid w:val="00146F5A"/>
    <w:pPr>
      <w:spacing w:after="120"/>
      <w:ind w:left="1800"/>
    </w:pPr>
  </w:style>
  <w:style w:type="paragraph" w:styleId="ListNumber">
    <w:name w:val="List Number"/>
    <w:basedOn w:val="Normal"/>
    <w:semiHidden/>
    <w:rsid w:val="00146F5A"/>
    <w:pPr>
      <w:numPr>
        <w:numId w:val="6"/>
      </w:numPr>
    </w:pPr>
  </w:style>
  <w:style w:type="paragraph" w:styleId="ListNumber2">
    <w:name w:val="List Number 2"/>
    <w:basedOn w:val="Normal"/>
    <w:semiHidden/>
    <w:rsid w:val="00146F5A"/>
    <w:pPr>
      <w:numPr>
        <w:numId w:val="7"/>
      </w:numPr>
    </w:pPr>
  </w:style>
  <w:style w:type="paragraph" w:styleId="ListNumber3">
    <w:name w:val="List Number 3"/>
    <w:basedOn w:val="Normal"/>
    <w:semiHidden/>
    <w:rsid w:val="00146F5A"/>
    <w:pPr>
      <w:numPr>
        <w:numId w:val="8"/>
      </w:numPr>
    </w:pPr>
  </w:style>
  <w:style w:type="paragraph" w:styleId="ListNumber4">
    <w:name w:val="List Number 4"/>
    <w:basedOn w:val="Normal"/>
    <w:semiHidden/>
    <w:rsid w:val="00146F5A"/>
    <w:pPr>
      <w:numPr>
        <w:numId w:val="9"/>
      </w:numPr>
    </w:pPr>
  </w:style>
  <w:style w:type="paragraph" w:styleId="ListNumber5">
    <w:name w:val="List Number 5"/>
    <w:basedOn w:val="Normal"/>
    <w:semiHidden/>
    <w:rsid w:val="00146F5A"/>
    <w:pPr>
      <w:numPr>
        <w:numId w:val="10"/>
      </w:numPr>
    </w:pPr>
  </w:style>
  <w:style w:type="paragraph" w:styleId="MessageHeader">
    <w:name w:val="Message Header"/>
    <w:basedOn w:val="Normal"/>
    <w:link w:val="MessageHeaderChar"/>
    <w:semiHidden/>
    <w:rsid w:val="00146F5A"/>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character" w:customStyle="1" w:styleId="MessageHeaderChar">
    <w:name w:val="Message Header Char"/>
    <w:basedOn w:val="DefaultParagraphFont"/>
    <w:link w:val="MessageHeader"/>
    <w:semiHidden/>
    <w:rsid w:val="004405EE"/>
    <w:rPr>
      <w:rFonts w:ascii="Arial" w:eastAsia="Times New Roman" w:hAnsi="Arial" w:cs="Arial"/>
      <w:sz w:val="24"/>
      <w:szCs w:val="24"/>
      <w:shd w:val="pct20" w:color="auto" w:fill="auto"/>
    </w:rPr>
  </w:style>
  <w:style w:type="paragraph" w:styleId="NormalIndent">
    <w:name w:val="Normal Indent"/>
    <w:basedOn w:val="Normal"/>
    <w:semiHidden/>
    <w:rsid w:val="00146F5A"/>
    <w:pPr>
      <w:spacing w:after="200" w:line="276" w:lineRule="auto"/>
      <w:ind w:left="720"/>
    </w:pPr>
    <w:rPr>
      <w:rFonts w:asciiTheme="minorHAnsi" w:hAnsiTheme="minorHAnsi" w:cstheme="minorBidi"/>
    </w:rPr>
  </w:style>
  <w:style w:type="paragraph" w:styleId="NoteHeading">
    <w:name w:val="Note Heading"/>
    <w:basedOn w:val="Normal"/>
    <w:next w:val="Normal"/>
    <w:link w:val="NoteHeadingChar"/>
    <w:semiHidden/>
    <w:rsid w:val="00146F5A"/>
  </w:style>
  <w:style w:type="character" w:customStyle="1" w:styleId="NoteHeadingChar">
    <w:name w:val="Note Heading Char"/>
    <w:basedOn w:val="DefaultParagraphFont"/>
    <w:link w:val="NoteHeading"/>
    <w:semiHidden/>
    <w:rsid w:val="004405EE"/>
    <w:rPr>
      <w:rFonts w:ascii="Times New Roman" w:eastAsia="Times New Roman" w:hAnsi="Times New Roman" w:cs="Times New Roman"/>
      <w:sz w:val="24"/>
      <w:szCs w:val="20"/>
    </w:rPr>
  </w:style>
  <w:style w:type="paragraph" w:styleId="PlainText">
    <w:name w:val="Plain Text"/>
    <w:basedOn w:val="Normal"/>
    <w:link w:val="PlainTextChar"/>
    <w:semiHidden/>
    <w:rsid w:val="00146F5A"/>
    <w:rPr>
      <w:rFonts w:ascii="Courier New" w:hAnsi="Courier New" w:cs="Courier New"/>
      <w:sz w:val="20"/>
    </w:rPr>
  </w:style>
  <w:style w:type="character" w:customStyle="1" w:styleId="PlainTextChar">
    <w:name w:val="Plain Text Char"/>
    <w:basedOn w:val="DefaultParagraphFont"/>
    <w:link w:val="PlainText"/>
    <w:semiHidden/>
    <w:rsid w:val="004405EE"/>
    <w:rPr>
      <w:rFonts w:ascii="Courier New" w:eastAsia="Times New Roman" w:hAnsi="Courier New" w:cs="Courier New"/>
      <w:sz w:val="20"/>
      <w:szCs w:val="20"/>
    </w:rPr>
  </w:style>
  <w:style w:type="paragraph" w:styleId="Salutation">
    <w:name w:val="Salutation"/>
    <w:basedOn w:val="Normal"/>
    <w:next w:val="Normal"/>
    <w:link w:val="SalutationChar"/>
    <w:semiHidden/>
    <w:rsid w:val="00146F5A"/>
  </w:style>
  <w:style w:type="character" w:customStyle="1" w:styleId="SalutationChar">
    <w:name w:val="Salutation Char"/>
    <w:basedOn w:val="DefaultParagraphFont"/>
    <w:link w:val="Salutation"/>
    <w:semiHidden/>
    <w:rsid w:val="004405EE"/>
    <w:rPr>
      <w:rFonts w:ascii="Times New Roman" w:eastAsia="Times New Roman" w:hAnsi="Times New Roman" w:cs="Times New Roman"/>
      <w:sz w:val="24"/>
      <w:szCs w:val="20"/>
    </w:rPr>
  </w:style>
  <w:style w:type="paragraph" w:styleId="Signature">
    <w:name w:val="Signature"/>
    <w:basedOn w:val="Normal"/>
    <w:link w:val="SignatureChar"/>
    <w:semiHidden/>
    <w:rsid w:val="00146F5A"/>
    <w:pPr>
      <w:ind w:left="4320"/>
    </w:pPr>
  </w:style>
  <w:style w:type="character" w:customStyle="1" w:styleId="SignatureChar">
    <w:name w:val="Signature Char"/>
    <w:basedOn w:val="DefaultParagraphFont"/>
    <w:link w:val="Signature"/>
    <w:semiHidden/>
    <w:rsid w:val="004405EE"/>
    <w:rPr>
      <w:rFonts w:ascii="Times New Roman" w:eastAsia="Times New Roman" w:hAnsi="Times New Roman" w:cs="Times New Roman"/>
      <w:sz w:val="24"/>
      <w:szCs w:val="20"/>
    </w:rPr>
  </w:style>
  <w:style w:type="character" w:styleId="Strong">
    <w:name w:val="Strong"/>
    <w:basedOn w:val="DefaultParagraphFont"/>
    <w:qFormat/>
    <w:rsid w:val="00146F5A"/>
    <w:rPr>
      <w:b/>
      <w:bCs/>
    </w:rPr>
  </w:style>
  <w:style w:type="paragraph" w:styleId="Subtitle">
    <w:name w:val="Subtitle"/>
    <w:basedOn w:val="Normal"/>
    <w:link w:val="SubtitleChar"/>
    <w:qFormat/>
    <w:rsid w:val="00146F5A"/>
    <w:pPr>
      <w:spacing w:after="60" w:line="276" w:lineRule="auto"/>
      <w:jc w:val="center"/>
      <w:outlineLvl w:val="1"/>
    </w:pPr>
    <w:rPr>
      <w:rFonts w:ascii="Arial" w:hAnsi="Arial" w:cs="Arial"/>
      <w:szCs w:val="24"/>
    </w:rPr>
  </w:style>
  <w:style w:type="character" w:customStyle="1" w:styleId="SubtitleChar">
    <w:name w:val="Subtitle Char"/>
    <w:basedOn w:val="DefaultParagraphFont"/>
    <w:link w:val="Subtitle"/>
    <w:rsid w:val="004405EE"/>
    <w:rPr>
      <w:rFonts w:ascii="Arial" w:eastAsia="Times New Roman" w:hAnsi="Arial" w:cs="Arial"/>
      <w:sz w:val="24"/>
      <w:szCs w:val="24"/>
    </w:rPr>
  </w:style>
  <w:style w:type="table" w:styleId="Table3Deffects1">
    <w:name w:val="Table 3D effects 1"/>
    <w:basedOn w:val="TableNormal"/>
    <w:semiHidden/>
    <w:rsid w:val="00146F5A"/>
    <w:pPr>
      <w:spacing w:after="0" w:line="240" w:lineRule="auto"/>
      <w:jc w:val="both"/>
    </w:pPr>
    <w:rPr>
      <w:rFonts w:ascii="Times New Roman" w:eastAsia="Times New Roman" w:hAnsi="Times New Roman" w:cs="Times New Roman"/>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146F5A"/>
    <w:pPr>
      <w:spacing w:after="0" w:line="240" w:lineRule="auto"/>
      <w:jc w:val="both"/>
    </w:pPr>
    <w:rPr>
      <w:rFonts w:ascii="Times New Roman" w:eastAsia="Times New Roman" w:hAnsi="Times New Roman" w:cs="Times New Roman"/>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146F5A"/>
    <w:pPr>
      <w:spacing w:after="0" w:line="240" w:lineRule="auto"/>
      <w:jc w:val="both"/>
    </w:pPr>
    <w:rPr>
      <w:rFonts w:ascii="Times New Roman" w:eastAsia="Times New Roman" w:hAnsi="Times New Roman" w:cs="Times New Roman"/>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146F5A"/>
    <w:pPr>
      <w:spacing w:after="0" w:line="240" w:lineRule="auto"/>
      <w:jc w:val="both"/>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146F5A"/>
    <w:pPr>
      <w:spacing w:after="0" w:line="240" w:lineRule="auto"/>
      <w:jc w:val="both"/>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146F5A"/>
    <w:pPr>
      <w:spacing w:after="0" w:line="240" w:lineRule="auto"/>
      <w:jc w:val="both"/>
    </w:pPr>
    <w:rPr>
      <w:rFonts w:ascii="Times New Roman" w:eastAsia="Times New Roman" w:hAnsi="Times New Roman" w:cs="Times New Roman"/>
      <w:color w:val="00008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146F5A"/>
    <w:pPr>
      <w:spacing w:after="0" w:line="240" w:lineRule="auto"/>
      <w:jc w:val="both"/>
    </w:pPr>
    <w:rPr>
      <w:rFonts w:ascii="Times New Roman" w:eastAsia="Times New Roman" w:hAnsi="Times New Roman" w:cs="Times New Roman"/>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146F5A"/>
    <w:pPr>
      <w:spacing w:after="0" w:line="240" w:lineRule="auto"/>
      <w:jc w:val="both"/>
    </w:pPr>
    <w:rPr>
      <w:rFonts w:ascii="Times New Roman" w:eastAsia="Times New Roman" w:hAnsi="Times New Roman" w:cs="Times New Roman"/>
      <w:color w:val="FFFFFF"/>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146F5A"/>
    <w:pPr>
      <w:spacing w:after="0" w:line="240" w:lineRule="auto"/>
      <w:jc w:val="both"/>
    </w:pPr>
    <w:rPr>
      <w:rFonts w:ascii="Times New Roman" w:eastAsia="Times New Roman" w:hAnsi="Times New Roman" w:cs="Times New Roman"/>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146F5A"/>
    <w:pPr>
      <w:spacing w:after="0" w:line="240" w:lineRule="auto"/>
      <w:jc w:val="both"/>
    </w:pPr>
    <w:rPr>
      <w:rFonts w:ascii="Times New Roman" w:eastAsia="Times New Roman" w:hAnsi="Times New Roman" w:cs="Times New Roman"/>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146F5A"/>
    <w:pPr>
      <w:spacing w:after="0" w:line="240" w:lineRule="auto"/>
      <w:jc w:val="both"/>
    </w:pPr>
    <w:rPr>
      <w:rFonts w:ascii="Times New Roman" w:eastAsia="Times New Roman" w:hAnsi="Times New Roman" w:cs="Times New Roman"/>
      <w:b/>
      <w:bCs/>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146F5A"/>
    <w:pPr>
      <w:spacing w:after="0" w:line="240" w:lineRule="auto"/>
      <w:jc w:val="both"/>
    </w:pPr>
    <w:rPr>
      <w:rFonts w:ascii="Times New Roman" w:eastAsia="Times New Roman" w:hAnsi="Times New Roman" w:cs="Times New Roman"/>
      <w:b/>
      <w:bCs/>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146F5A"/>
    <w:pPr>
      <w:spacing w:after="0" w:line="240" w:lineRule="auto"/>
      <w:jc w:val="both"/>
    </w:pPr>
    <w:rPr>
      <w:rFonts w:ascii="Times New Roman" w:eastAsia="Times New Roman" w:hAnsi="Times New Roman" w:cs="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146F5A"/>
    <w:pPr>
      <w:spacing w:after="0" w:line="240" w:lineRule="auto"/>
      <w:jc w:val="both"/>
    </w:pPr>
    <w:rPr>
      <w:rFonts w:ascii="Times New Roman" w:eastAsia="Times New Roman" w:hAnsi="Times New Roman" w:cs="Times New Roman"/>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146F5A"/>
    <w:pPr>
      <w:spacing w:after="0" w:line="240" w:lineRule="auto"/>
      <w:jc w:val="both"/>
    </w:pPr>
    <w:rPr>
      <w:rFonts w:ascii="Times New Roman" w:eastAsia="Times New Roman" w:hAnsi="Times New Roman" w:cs="Times New Roman"/>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146F5A"/>
    <w:pPr>
      <w:spacing w:after="0" w:line="240" w:lineRule="auto"/>
      <w:jc w:val="both"/>
    </w:pPr>
    <w:rPr>
      <w:rFonts w:ascii="Times New Roman" w:eastAsia="Times New Roman" w:hAnsi="Times New Roman" w:cs="Times New Roman"/>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146F5A"/>
    <w:pPr>
      <w:spacing w:after="0" w:line="240" w:lineRule="auto"/>
      <w:jc w:val="both"/>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146F5A"/>
    <w:pPr>
      <w:spacing w:after="0" w:line="240" w:lineRule="auto"/>
      <w:jc w:val="both"/>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146F5A"/>
    <w:pPr>
      <w:spacing w:after="0" w:line="240" w:lineRule="auto"/>
      <w:jc w:val="both"/>
    </w:pPr>
    <w:rPr>
      <w:rFonts w:ascii="Times New Roman" w:eastAsia="Times New Roman" w:hAnsi="Times New Roman" w:cs="Times New Roman"/>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146F5A"/>
    <w:pPr>
      <w:spacing w:after="0" w:line="240" w:lineRule="auto"/>
      <w:jc w:val="both"/>
    </w:pPr>
    <w:rPr>
      <w:rFonts w:ascii="Times New Roman" w:eastAsia="Times New Roman" w:hAnsi="Times New Roman" w:cs="Times New Roman"/>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146F5A"/>
    <w:pPr>
      <w:spacing w:after="0" w:line="240" w:lineRule="auto"/>
      <w:jc w:val="both"/>
    </w:pPr>
    <w:rPr>
      <w:rFonts w:ascii="Times New Roman" w:eastAsia="Times New Roman" w:hAnsi="Times New Roman" w:cs="Times New Roman"/>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146F5A"/>
    <w:pPr>
      <w:spacing w:after="0" w:line="240" w:lineRule="auto"/>
      <w:jc w:val="both"/>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146F5A"/>
    <w:pPr>
      <w:spacing w:after="0" w:line="240" w:lineRule="auto"/>
      <w:jc w:val="both"/>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146F5A"/>
    <w:pPr>
      <w:spacing w:after="0" w:line="240" w:lineRule="auto"/>
      <w:jc w:val="both"/>
    </w:pPr>
    <w:rPr>
      <w:rFonts w:ascii="Times New Roman" w:eastAsia="Times New Roman" w:hAnsi="Times New Roman" w:cs="Times New Roman"/>
      <w:b/>
      <w:bCs/>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146F5A"/>
    <w:pPr>
      <w:spacing w:after="0" w:line="240" w:lineRule="auto"/>
      <w:jc w:val="both"/>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146F5A"/>
    <w:pPr>
      <w:spacing w:after="0" w:line="240" w:lineRule="auto"/>
      <w:jc w:val="both"/>
    </w:pPr>
    <w:rPr>
      <w:rFonts w:ascii="Times New Roman" w:eastAsia="Times New Roman" w:hAnsi="Times New Roman" w:cs="Times New Roman"/>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146F5A"/>
    <w:pPr>
      <w:spacing w:after="0" w:line="240" w:lineRule="auto"/>
      <w:jc w:val="both"/>
    </w:pPr>
    <w:rPr>
      <w:rFonts w:ascii="Times New Roman" w:eastAsia="Times New Roman" w:hAnsi="Times New Roman" w:cs="Times New Roman"/>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146F5A"/>
    <w:pPr>
      <w:spacing w:after="0" w:line="240" w:lineRule="auto"/>
      <w:jc w:val="both"/>
    </w:pPr>
    <w:rPr>
      <w:rFonts w:ascii="Times New Roman" w:eastAsia="Times New Roma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146F5A"/>
    <w:pPr>
      <w:spacing w:after="0" w:line="240" w:lineRule="auto"/>
      <w:jc w:val="both"/>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146F5A"/>
    <w:pPr>
      <w:spacing w:after="0" w:line="240" w:lineRule="auto"/>
      <w:jc w:val="both"/>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146F5A"/>
    <w:pPr>
      <w:spacing w:after="0" w:line="240" w:lineRule="auto"/>
      <w:jc w:val="both"/>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146F5A"/>
    <w:pPr>
      <w:spacing w:after="0" w:line="240" w:lineRule="auto"/>
      <w:jc w:val="both"/>
    </w:pPr>
    <w:rPr>
      <w:rFonts w:ascii="Times New Roman" w:eastAsia="Times New Roman" w:hAnsi="Times New Roman" w:cs="Times New Roman"/>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146F5A"/>
    <w:pPr>
      <w:spacing w:after="0" w:line="240" w:lineRule="auto"/>
      <w:jc w:val="both"/>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146F5A"/>
    <w:pPr>
      <w:spacing w:after="0" w:line="240" w:lineRule="auto"/>
      <w:jc w:val="both"/>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146F5A"/>
    <w:pPr>
      <w:spacing w:after="0" w:line="240" w:lineRule="auto"/>
      <w:jc w:val="both"/>
    </w:pPr>
    <w:rPr>
      <w:rFonts w:ascii="Times New Roman" w:eastAsia="Times New Roman" w:hAnsi="Times New Roman" w:cs="Times New Roman"/>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146F5A"/>
    <w:pPr>
      <w:spacing w:after="0" w:line="240" w:lineRule="auto"/>
      <w:jc w:val="both"/>
    </w:pPr>
    <w:rPr>
      <w:rFonts w:ascii="Times New Roman" w:eastAsia="Times New Roman" w:hAnsi="Times New Roman" w:cs="Times New Roman"/>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146F5A"/>
    <w:pPr>
      <w:spacing w:after="0" w:line="240" w:lineRule="auto"/>
      <w:jc w:val="both"/>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146F5A"/>
    <w:pPr>
      <w:spacing w:after="0" w:line="240" w:lineRule="auto"/>
      <w:jc w:val="both"/>
    </w:pPr>
    <w:rPr>
      <w:rFonts w:ascii="Times New Roman" w:eastAsia="Times New Roman" w:hAnsi="Times New Roman" w:cs="Times New Roman"/>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146F5A"/>
    <w:pPr>
      <w:spacing w:after="0" w:line="240" w:lineRule="auto"/>
      <w:jc w:val="both"/>
    </w:pPr>
    <w:rPr>
      <w:rFonts w:ascii="Times New Roman" w:eastAsia="Times New Roman" w:hAnsi="Times New Roman" w:cs="Times New Roman"/>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146F5A"/>
    <w:pPr>
      <w:spacing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146F5A"/>
    <w:pPr>
      <w:spacing w:after="0" w:line="240" w:lineRule="auto"/>
      <w:jc w:val="both"/>
    </w:pPr>
    <w:rPr>
      <w:rFonts w:ascii="Times New Roman" w:eastAsia="Times New Roman" w:hAnsi="Times New Roman" w:cs="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146F5A"/>
    <w:pPr>
      <w:spacing w:after="0" w:line="240" w:lineRule="auto"/>
      <w:jc w:val="both"/>
    </w:pPr>
    <w:rPr>
      <w:rFonts w:ascii="Times New Roman" w:eastAsia="Times New Roman" w:hAnsi="Times New Roman" w:cs="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146F5A"/>
    <w:pPr>
      <w:spacing w:after="0" w:line="240" w:lineRule="auto"/>
      <w:jc w:val="both"/>
    </w:pPr>
    <w:rPr>
      <w:rFonts w:ascii="Times New Roman" w:eastAsia="Times New Roman" w:hAnsi="Times New Roman" w:cs="Times New Roman"/>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link w:val="TitleChar"/>
    <w:qFormat/>
    <w:rsid w:val="00146F5A"/>
    <w:pPr>
      <w:spacing w:before="240" w:after="60" w:line="276" w:lineRule="auto"/>
      <w:jc w:val="center"/>
      <w:outlineLvl w:val="0"/>
    </w:pPr>
    <w:rPr>
      <w:rFonts w:ascii="Arial" w:hAnsi="Arial" w:cs="Arial"/>
      <w:b/>
      <w:bCs/>
      <w:kern w:val="28"/>
      <w:sz w:val="32"/>
      <w:szCs w:val="32"/>
    </w:rPr>
  </w:style>
  <w:style w:type="character" w:customStyle="1" w:styleId="TitleChar">
    <w:name w:val="Title Char"/>
    <w:basedOn w:val="DefaultParagraphFont"/>
    <w:link w:val="Title"/>
    <w:rsid w:val="004405EE"/>
    <w:rPr>
      <w:rFonts w:ascii="Arial" w:eastAsia="Times New Roman" w:hAnsi="Arial" w:cs="Arial"/>
      <w:b/>
      <w:bCs/>
      <w:kern w:val="28"/>
      <w:sz w:val="32"/>
      <w:szCs w:val="32"/>
    </w:rPr>
  </w:style>
  <w:style w:type="paragraph" w:customStyle="1" w:styleId="EYBodytextwithoutparaspace">
    <w:name w:val="EY Body text (without para space)"/>
    <w:basedOn w:val="EYBodytextwithparaspace"/>
    <w:qFormat/>
    <w:rsid w:val="003A44A2"/>
    <w:pPr>
      <w:spacing w:after="0"/>
    </w:pPr>
  </w:style>
  <w:style w:type="paragraph" w:customStyle="1" w:styleId="Code">
    <w:name w:val="Code"/>
    <w:rsid w:val="0045785C"/>
    <w:pPr>
      <w:spacing w:after="0" w:line="240" w:lineRule="auto"/>
      <w:ind w:left="360"/>
    </w:pPr>
    <w:rPr>
      <w:rFonts w:ascii="Courier New" w:eastAsia="Times New Roman" w:hAnsi="Courier New" w:cs="Times New Roman"/>
      <w:sz w:val="18"/>
      <w:szCs w:val="20"/>
    </w:rPr>
  </w:style>
  <w:style w:type="character" w:customStyle="1" w:styleId="datadc-varc-none-30-0">
    <w:name w:val="data dc-varc-none-30-0"/>
    <w:basedOn w:val="DefaultParagraphFont"/>
    <w:rsid w:val="0045785C"/>
  </w:style>
  <w:style w:type="paragraph" w:customStyle="1" w:styleId="BodyText1">
    <w:name w:val="Body Text1"/>
    <w:basedOn w:val="Normal"/>
    <w:link w:val="BodyTEXTChar0"/>
    <w:rsid w:val="00A15D70"/>
    <w:pPr>
      <w:overflowPunct w:val="0"/>
      <w:autoSpaceDE w:val="0"/>
      <w:autoSpaceDN w:val="0"/>
      <w:adjustRightInd w:val="0"/>
      <w:spacing w:after="120" w:line="260" w:lineRule="atLeast"/>
      <w:jc w:val="both"/>
      <w:textAlignment w:val="baseline"/>
    </w:pPr>
    <w:rPr>
      <w:rFonts w:ascii="Times New Roman" w:eastAsia="Times New Roman" w:hAnsi="Times New Roman" w:cs="Times New Roman"/>
      <w:szCs w:val="20"/>
    </w:rPr>
  </w:style>
  <w:style w:type="character" w:customStyle="1" w:styleId="BodyTEXTChar0">
    <w:name w:val="Body TEXT Char"/>
    <w:basedOn w:val="DefaultParagraphFont"/>
    <w:link w:val="BodyText1"/>
    <w:rsid w:val="00A15D70"/>
    <w:rPr>
      <w:rFonts w:ascii="Times New Roman" w:eastAsia="Times New Roman" w:hAnsi="Times New Roman" w:cs="Times New Roman"/>
      <w:szCs w:val="20"/>
    </w:rPr>
  </w:style>
  <w:style w:type="paragraph" w:customStyle="1" w:styleId="TableTEXT">
    <w:name w:val="Table TEXT"/>
    <w:basedOn w:val="BodyText1"/>
    <w:link w:val="TableTEXTChar"/>
    <w:rsid w:val="00B1075B"/>
    <w:pPr>
      <w:keepLines/>
      <w:spacing w:before="20" w:after="20" w:line="220" w:lineRule="exact"/>
    </w:pPr>
    <w:rPr>
      <w:rFonts w:ascii="EY Gothic Comp Book" w:hAnsi="EY Gothic Comp Book"/>
      <w:color w:val="000000"/>
      <w:sz w:val="20"/>
    </w:rPr>
  </w:style>
  <w:style w:type="character" w:customStyle="1" w:styleId="TableTEXTChar">
    <w:name w:val="Table TEXT Char"/>
    <w:basedOn w:val="BodyTEXTChar0"/>
    <w:link w:val="TableTEXT"/>
    <w:rsid w:val="00B1075B"/>
    <w:rPr>
      <w:rFonts w:ascii="EY Gothic Comp Book" w:eastAsia="Times New Roman" w:hAnsi="EY Gothic Comp Book" w:cs="Times New Roman"/>
      <w:color w:val="000000"/>
      <w:sz w:val="20"/>
      <w:szCs w:val="20"/>
    </w:rPr>
  </w:style>
  <w:style w:type="paragraph" w:customStyle="1" w:styleId="TableBULLET">
    <w:name w:val="Table BULLET"/>
    <w:basedOn w:val="TableTEXT"/>
    <w:link w:val="TableBULLETChar"/>
    <w:rsid w:val="00B1075B"/>
    <w:pPr>
      <w:keepLines w:val="0"/>
      <w:numPr>
        <w:numId w:val="19"/>
      </w:numPr>
      <w:spacing w:after="40"/>
      <w:jc w:val="left"/>
    </w:pPr>
  </w:style>
  <w:style w:type="paragraph" w:customStyle="1" w:styleId="BulletTextLevel2">
    <w:name w:val="Bullet Text Level 2"/>
    <w:basedOn w:val="Normal"/>
    <w:rsid w:val="00B1075B"/>
    <w:pPr>
      <w:numPr>
        <w:ilvl w:val="1"/>
        <w:numId w:val="18"/>
      </w:numPr>
      <w:tabs>
        <w:tab w:val="clear" w:pos="1080"/>
        <w:tab w:val="num" w:pos="720"/>
      </w:tabs>
      <w:overflowPunct w:val="0"/>
      <w:autoSpaceDE w:val="0"/>
      <w:autoSpaceDN w:val="0"/>
      <w:adjustRightInd w:val="0"/>
      <w:spacing w:after="120" w:line="260" w:lineRule="atLeast"/>
      <w:ind w:left="720" w:hanging="360"/>
      <w:jc w:val="both"/>
      <w:textAlignment w:val="baseline"/>
    </w:pPr>
    <w:rPr>
      <w:rFonts w:ascii="Times New Roman" w:eastAsia="Times New Roman" w:hAnsi="Times New Roman" w:cs="Times New Roman"/>
      <w:szCs w:val="20"/>
    </w:rPr>
  </w:style>
  <w:style w:type="paragraph" w:customStyle="1" w:styleId="TableHEADING1">
    <w:name w:val="Table HEADING1"/>
    <w:basedOn w:val="Normal"/>
    <w:link w:val="TableHEADING1Char"/>
    <w:rsid w:val="00B1075B"/>
    <w:pPr>
      <w:overflowPunct w:val="0"/>
      <w:autoSpaceDE w:val="0"/>
      <w:autoSpaceDN w:val="0"/>
      <w:adjustRightInd w:val="0"/>
      <w:spacing w:before="20" w:after="20" w:line="260" w:lineRule="exact"/>
      <w:jc w:val="center"/>
      <w:textAlignment w:val="baseline"/>
    </w:pPr>
    <w:rPr>
      <w:rFonts w:ascii="EY Gothic Cond Demi" w:eastAsia="Times New Roman" w:hAnsi="EY Gothic Cond Demi" w:cs="Times New Roman"/>
      <w:color w:val="FFFFFF"/>
      <w:szCs w:val="20"/>
    </w:rPr>
  </w:style>
  <w:style w:type="paragraph" w:customStyle="1" w:styleId="TableHEADING3">
    <w:name w:val="Table HEADING3"/>
    <w:basedOn w:val="Normal"/>
    <w:link w:val="TableHEADING3Char"/>
    <w:rsid w:val="00B1075B"/>
    <w:pPr>
      <w:overflowPunct w:val="0"/>
      <w:autoSpaceDE w:val="0"/>
      <w:autoSpaceDN w:val="0"/>
      <w:adjustRightInd w:val="0"/>
      <w:spacing w:before="20" w:after="20" w:line="220" w:lineRule="exact"/>
      <w:textAlignment w:val="baseline"/>
    </w:pPr>
    <w:rPr>
      <w:rFonts w:ascii="EY Gothic Comp Demi" w:eastAsia="Times New Roman" w:hAnsi="EY Gothic Comp Demi" w:cs="Times New Roman"/>
      <w:color w:val="000000"/>
      <w:sz w:val="20"/>
      <w:szCs w:val="20"/>
    </w:rPr>
  </w:style>
  <w:style w:type="character" w:customStyle="1" w:styleId="TableHEADING1Char">
    <w:name w:val="Table HEADING1 Char"/>
    <w:basedOn w:val="DefaultParagraphFont"/>
    <w:link w:val="TableHEADING1"/>
    <w:rsid w:val="00B1075B"/>
    <w:rPr>
      <w:rFonts w:ascii="EY Gothic Cond Demi" w:eastAsia="Times New Roman" w:hAnsi="EY Gothic Cond Demi" w:cs="Times New Roman"/>
      <w:color w:val="FFFFFF"/>
      <w:szCs w:val="20"/>
    </w:rPr>
  </w:style>
  <w:style w:type="character" w:customStyle="1" w:styleId="TableBULLETChar">
    <w:name w:val="Table BULLET Char"/>
    <w:basedOn w:val="TableTEXTChar"/>
    <w:link w:val="TableBULLET"/>
    <w:rsid w:val="00B1075B"/>
    <w:rPr>
      <w:rFonts w:ascii="EY Gothic Comp Book" w:eastAsia="Times New Roman" w:hAnsi="EY Gothic Comp Book" w:cs="Times New Roman"/>
      <w:color w:val="000000"/>
      <w:sz w:val="20"/>
      <w:szCs w:val="20"/>
    </w:rPr>
  </w:style>
  <w:style w:type="character" w:customStyle="1" w:styleId="TableHEADING3Char">
    <w:name w:val="Table HEADING3 Char"/>
    <w:basedOn w:val="DefaultParagraphFont"/>
    <w:link w:val="TableHEADING3"/>
    <w:rsid w:val="00B1075B"/>
    <w:rPr>
      <w:rFonts w:ascii="EY Gothic Comp Demi" w:eastAsia="Times New Roman" w:hAnsi="EY Gothic Comp Demi" w:cs="Times New Roman"/>
      <w:color w:val="000000"/>
      <w:sz w:val="20"/>
      <w:szCs w:val="20"/>
    </w:rPr>
  </w:style>
  <w:style w:type="paragraph" w:customStyle="1" w:styleId="NormalIndent02">
    <w:name w:val="Normal_Indent02"/>
    <w:basedOn w:val="Normal"/>
    <w:rsid w:val="00885BF0"/>
    <w:pPr>
      <w:spacing w:before="120" w:after="120"/>
      <w:ind w:left="851"/>
    </w:pPr>
    <w:rPr>
      <w:rFonts w:ascii="Times New Roman" w:eastAsia="Times New Roman" w:hAnsi="Times New Roman" w:cs="Times New Roman"/>
      <w:sz w:val="24"/>
      <w:szCs w:val="20"/>
      <w:lang w:val="en-AU" w:eastAsia="en-AU"/>
    </w:rPr>
  </w:style>
  <w:style w:type="paragraph" w:customStyle="1" w:styleId="EYHeading1continued">
    <w:name w:val="EY Heading 1 (continued)"/>
    <w:basedOn w:val="EYHeading1"/>
    <w:qFormat/>
    <w:rsid w:val="00940797"/>
  </w:style>
  <w:style w:type="paragraph" w:customStyle="1" w:styleId="TableHEADINGS">
    <w:name w:val="Table HEADINGS"/>
    <w:basedOn w:val="Normal"/>
    <w:rsid w:val="00775F9F"/>
    <w:pPr>
      <w:keepNext/>
      <w:keepLines/>
      <w:overflowPunct w:val="0"/>
      <w:autoSpaceDE w:val="0"/>
      <w:autoSpaceDN w:val="0"/>
      <w:adjustRightInd w:val="0"/>
      <w:spacing w:before="20" w:after="20" w:line="260" w:lineRule="exact"/>
      <w:jc w:val="center"/>
      <w:textAlignment w:val="baseline"/>
    </w:pPr>
    <w:rPr>
      <w:rFonts w:ascii="EY Gothic Cond Demi" w:eastAsia="Times New Roman" w:hAnsi="EY Gothic Cond Demi" w:cs="Times New Roman"/>
      <w:color w:val="FFFFFF"/>
      <w:szCs w:val="20"/>
    </w:rPr>
  </w:style>
  <w:style w:type="paragraph" w:customStyle="1" w:styleId="EYBullet1Last">
    <w:name w:val="EY Bullet 1 Last"/>
    <w:basedOn w:val="Normal"/>
    <w:qFormat/>
    <w:rsid w:val="00CE0BCB"/>
    <w:pPr>
      <w:numPr>
        <w:numId w:val="20"/>
      </w:numPr>
      <w:spacing w:after="240"/>
    </w:pPr>
    <w:rPr>
      <w:rFonts w:ascii="EYInterstate Light" w:eastAsia="Times New Roman" w:hAnsi="EYInterstate Light" w:cs="Times New Roman"/>
      <w:color w:val="000000" w:themeColor="text1"/>
      <w:kern w:val="12"/>
      <w:sz w:val="24"/>
      <w:szCs w:val="24"/>
    </w:rPr>
  </w:style>
  <w:style w:type="table" w:customStyle="1" w:styleId="EYCalloutTable1">
    <w:name w:val="EY Callout Table 1"/>
    <w:basedOn w:val="TableNormal"/>
    <w:rsid w:val="000F3DEF"/>
    <w:pPr>
      <w:spacing w:after="0" w:line="240" w:lineRule="exact"/>
    </w:pPr>
    <w:rPr>
      <w:rFonts w:ascii="EYInterstate" w:eastAsia="Times New Roman" w:hAnsi="EYInterstate" w:cs="Times New Roman"/>
      <w:sz w:val="20"/>
      <w:szCs w:val="20"/>
    </w:rPr>
    <w:tblPr>
      <w:tblInd w:w="144" w:type="dxa"/>
      <w:tblCellMar>
        <w:left w:w="115" w:type="dxa"/>
        <w:right w:w="115" w:type="dxa"/>
      </w:tblCellMar>
    </w:tblPr>
    <w:tcPr>
      <w:shd w:val="clear" w:color="auto" w:fill="D9D9D9"/>
      <w:tcMar>
        <w:top w:w="115" w:type="dxa"/>
        <w:bottom w:w="72" w:type="dxa"/>
      </w:tcMar>
    </w:tcPr>
  </w:style>
  <w:style w:type="paragraph" w:customStyle="1" w:styleId="EYBody">
    <w:name w:val="EY Body"/>
    <w:qFormat/>
    <w:rsid w:val="00645040"/>
    <w:pPr>
      <w:spacing w:before="60" w:after="160" w:line="240" w:lineRule="exact"/>
    </w:pPr>
    <w:rPr>
      <w:rFonts w:ascii="EYInterstate" w:eastAsia="Times New Roman" w:hAnsi="EYInterstate" w:cs="Times New Roman"/>
      <w:sz w:val="18"/>
      <w:szCs w:val="24"/>
    </w:rPr>
  </w:style>
  <w:style w:type="paragraph" w:customStyle="1" w:styleId="EYBodyTextHeading">
    <w:name w:val="EY Body Text Heading"/>
    <w:basedOn w:val="EYBodytextsolid"/>
    <w:qFormat/>
    <w:rsid w:val="00C04377"/>
    <w:pPr>
      <w:spacing w:before="120"/>
    </w:pPr>
    <w:rPr>
      <w:rFonts w:ascii="EYInterstate Bold" w:hAnsi="EYInterstate Bold"/>
      <w:b/>
    </w:rPr>
  </w:style>
  <w:style w:type="paragraph" w:customStyle="1" w:styleId="EYBullet2Last">
    <w:name w:val="EY Bullet 2 Last"/>
    <w:basedOn w:val="Normal"/>
    <w:qFormat/>
    <w:rsid w:val="00CE0BCB"/>
    <w:pPr>
      <w:numPr>
        <w:numId w:val="23"/>
      </w:numPr>
      <w:spacing w:after="240"/>
      <w:ind w:left="720"/>
    </w:pPr>
    <w:rPr>
      <w:rFonts w:ascii="EYInterstate Light" w:eastAsia="Times New Roman" w:hAnsi="EYInterstate Light" w:cs="Times New Roman"/>
      <w:color w:val="000000" w:themeColor="text1"/>
      <w:kern w:val="12"/>
      <w:sz w:val="24"/>
      <w:szCs w:val="24"/>
    </w:rPr>
  </w:style>
  <w:style w:type="paragraph" w:customStyle="1" w:styleId="EYTableBody">
    <w:name w:val="EY Table Body"/>
    <w:rsid w:val="00B359D6"/>
    <w:pPr>
      <w:spacing w:before="60" w:after="60" w:line="240" w:lineRule="exact"/>
      <w:ind w:left="-14"/>
    </w:pPr>
    <w:rPr>
      <w:rFonts w:ascii="EYInterstate" w:eastAsia="Times New Roman" w:hAnsi="EYInterstate" w:cs="Times New Roman"/>
      <w:color w:val="000000"/>
      <w:sz w:val="16"/>
      <w:szCs w:val="17"/>
    </w:rPr>
  </w:style>
  <w:style w:type="paragraph" w:customStyle="1" w:styleId="EYTableH1">
    <w:name w:val="EY Table H1"/>
    <w:next w:val="Normal"/>
    <w:rsid w:val="00B359D6"/>
    <w:pPr>
      <w:spacing w:before="60" w:after="60" w:line="200" w:lineRule="exact"/>
    </w:pPr>
    <w:rPr>
      <w:rFonts w:ascii="EYInterstate" w:eastAsia="Times New Roman" w:hAnsi="EYInterstate" w:cs="Times New Roman"/>
      <w:b/>
      <w:color w:val="FFFFFF" w:themeColor="background1"/>
      <w:sz w:val="18"/>
      <w:szCs w:val="18"/>
    </w:rPr>
  </w:style>
  <w:style w:type="paragraph" w:customStyle="1" w:styleId="EYConfidential">
    <w:name w:val="EY Confidential"/>
    <w:basedOn w:val="EYBodytextsolid"/>
    <w:qFormat/>
    <w:rsid w:val="004D2B00"/>
    <w:pPr>
      <w:spacing w:before="1440"/>
    </w:pPr>
  </w:style>
  <w:style w:type="character" w:customStyle="1" w:styleId="ReferenceFile">
    <w:name w:val="ReferenceFile"/>
    <w:basedOn w:val="DefaultParagraphFont"/>
    <w:qFormat/>
    <w:rsid w:val="00A83249"/>
    <w:rPr>
      <w:b/>
      <w:i/>
    </w:rPr>
  </w:style>
  <w:style w:type="paragraph" w:styleId="TOC3">
    <w:name w:val="toc 3"/>
    <w:basedOn w:val="Normal"/>
    <w:next w:val="Normal"/>
    <w:autoRedefine/>
    <w:uiPriority w:val="39"/>
    <w:unhideWhenUsed/>
    <w:qFormat/>
    <w:rsid w:val="00D94834"/>
    <w:pPr>
      <w:spacing w:after="100" w:line="276" w:lineRule="auto"/>
      <w:ind w:left="440"/>
    </w:pPr>
    <w:rPr>
      <w:rFonts w:asciiTheme="minorHAnsi" w:hAnsiTheme="minorHAnsi" w:cstheme="minorBidi"/>
    </w:rPr>
  </w:style>
  <w:style w:type="paragraph" w:styleId="TOC4">
    <w:name w:val="toc 4"/>
    <w:basedOn w:val="Normal"/>
    <w:next w:val="Normal"/>
    <w:autoRedefine/>
    <w:uiPriority w:val="39"/>
    <w:unhideWhenUsed/>
    <w:rsid w:val="00D94834"/>
    <w:pPr>
      <w:spacing w:after="100" w:line="276" w:lineRule="auto"/>
      <w:ind w:left="660"/>
    </w:pPr>
    <w:rPr>
      <w:rFonts w:asciiTheme="minorHAnsi" w:hAnsiTheme="minorHAnsi" w:cstheme="minorBidi"/>
    </w:rPr>
  </w:style>
  <w:style w:type="paragraph" w:styleId="TOC5">
    <w:name w:val="toc 5"/>
    <w:basedOn w:val="Normal"/>
    <w:next w:val="Normal"/>
    <w:autoRedefine/>
    <w:uiPriority w:val="39"/>
    <w:unhideWhenUsed/>
    <w:rsid w:val="00D94834"/>
    <w:pPr>
      <w:spacing w:after="100" w:line="276"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D94834"/>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D94834"/>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D94834"/>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D94834"/>
    <w:pPr>
      <w:spacing w:after="100" w:line="276" w:lineRule="auto"/>
      <w:ind w:left="1760"/>
    </w:pPr>
    <w:rPr>
      <w:rFonts w:asciiTheme="minorHAnsi" w:eastAsiaTheme="minorEastAsia" w:hAnsiTheme="minorHAnsi" w:cstheme="minorBidi"/>
    </w:rPr>
  </w:style>
  <w:style w:type="paragraph" w:customStyle="1" w:styleId="EYNum">
    <w:name w:val="EY Num"/>
    <w:basedOn w:val="Normal"/>
    <w:link w:val="EYNumChar"/>
    <w:qFormat/>
    <w:rsid w:val="00CE0BCB"/>
    <w:pPr>
      <w:numPr>
        <w:numId w:val="21"/>
      </w:numPr>
      <w:spacing w:after="60"/>
      <w:ind w:left="432" w:hanging="432"/>
    </w:pPr>
    <w:rPr>
      <w:rFonts w:ascii="EYInterstate Light" w:eastAsia="Times New Roman" w:hAnsi="EYInterstate Light" w:cs="Times New Roman"/>
      <w:color w:val="000000" w:themeColor="text1"/>
      <w:kern w:val="12"/>
      <w:sz w:val="24"/>
      <w:szCs w:val="24"/>
    </w:rPr>
  </w:style>
  <w:style w:type="paragraph" w:customStyle="1" w:styleId="hidt">
    <w:name w:val="hidt"/>
    <w:basedOn w:val="Normal"/>
    <w:rsid w:val="00CE0BCB"/>
    <w:pPr>
      <w:keepLines/>
      <w:spacing w:after="240"/>
    </w:pPr>
    <w:rPr>
      <w:rFonts w:ascii="EYInterstate Light" w:eastAsia="Times New Roman" w:hAnsi="EYInterstate Light" w:cs="Times New Roman"/>
      <w:vanish/>
      <w:color w:val="000000" w:themeColor="text1"/>
      <w:sz w:val="20"/>
      <w:szCs w:val="20"/>
    </w:rPr>
  </w:style>
  <w:style w:type="paragraph" w:styleId="TOCHeading">
    <w:name w:val="TOC Heading"/>
    <w:basedOn w:val="Heading1"/>
    <w:next w:val="Normal"/>
    <w:uiPriority w:val="39"/>
    <w:unhideWhenUsed/>
    <w:qFormat/>
    <w:rsid w:val="00C234AB"/>
    <w:pPr>
      <w:outlineLvl w:val="9"/>
    </w:pPr>
    <w:rPr>
      <w:rFonts w:asciiTheme="majorHAnsi" w:hAnsiTheme="majorHAnsi"/>
      <w:b w:val="0"/>
      <w:color w:val="365F91" w:themeColor="accent1" w:themeShade="BF"/>
      <w:lang w:eastAsia="ja-JP"/>
    </w:rPr>
  </w:style>
  <w:style w:type="paragraph" w:customStyle="1" w:styleId="ListParagraph2">
    <w:name w:val="List Paragraph 2"/>
    <w:basedOn w:val="ListParagraph"/>
    <w:autoRedefine/>
    <w:qFormat/>
    <w:rsid w:val="007D54A1"/>
    <w:pPr>
      <w:numPr>
        <w:ilvl w:val="1"/>
        <w:numId w:val="22"/>
      </w:numPr>
      <w:spacing w:before="120" w:after="120"/>
    </w:pPr>
    <w:rPr>
      <w:rFonts w:eastAsia="Calibri" w:cstheme="minorHAnsi"/>
      <w:sz w:val="24"/>
      <w:szCs w:val="20"/>
    </w:rPr>
  </w:style>
  <w:style w:type="character" w:customStyle="1" w:styleId="EYHeading1Char">
    <w:name w:val="EY Heading 1 Char"/>
    <w:basedOn w:val="EYNormalChar"/>
    <w:link w:val="EYHeading1"/>
    <w:rsid w:val="00E83767"/>
    <w:rPr>
      <w:rFonts w:ascii="EYInterstate Bold" w:eastAsia="Times New Roman" w:hAnsi="EYInterstate Bold" w:cs="Times New Roman"/>
      <w:b/>
      <w:kern w:val="12"/>
      <w:sz w:val="32"/>
      <w:szCs w:val="24"/>
    </w:rPr>
  </w:style>
  <w:style w:type="character" w:customStyle="1" w:styleId="EYHeading2Char">
    <w:name w:val="EY Heading 2 Char"/>
    <w:basedOn w:val="EYHeading1Char"/>
    <w:link w:val="EYHeading2"/>
    <w:rsid w:val="00E83767"/>
    <w:rPr>
      <w:rFonts w:ascii="EYInterstate Light" w:eastAsia="Times New Roman" w:hAnsi="EYInterstate Light" w:cs="Times New Roman"/>
      <w:b w:val="0"/>
      <w:kern w:val="12"/>
      <w:sz w:val="28"/>
      <w:szCs w:val="24"/>
    </w:rPr>
  </w:style>
  <w:style w:type="character" w:customStyle="1" w:styleId="EYBodytextsolidChar">
    <w:name w:val="EY Body text (solid) Char"/>
    <w:basedOn w:val="EYNormalChar"/>
    <w:link w:val="EYBodytextsolid"/>
    <w:rsid w:val="00E83767"/>
    <w:rPr>
      <w:rFonts w:ascii="EYInterstate Light" w:eastAsia="Times New Roman" w:hAnsi="EYInterstate Light" w:cs="Times New Roman"/>
      <w:kern w:val="12"/>
      <w:sz w:val="20"/>
      <w:szCs w:val="20"/>
    </w:rPr>
  </w:style>
  <w:style w:type="character" w:customStyle="1" w:styleId="EYHeading3Char">
    <w:name w:val="EY Heading 3 Char"/>
    <w:basedOn w:val="EYHeading1Char"/>
    <w:link w:val="EYHeading3"/>
    <w:rsid w:val="00E83767"/>
    <w:rPr>
      <w:rFonts w:ascii="EYInterstate Bold" w:eastAsia="Times New Roman" w:hAnsi="EYInterstate Bold" w:cs="Times New Roman"/>
      <w:b/>
      <w:kern w:val="12"/>
      <w:sz w:val="26"/>
      <w:szCs w:val="24"/>
    </w:rPr>
  </w:style>
  <w:style w:type="character" w:customStyle="1" w:styleId="EYHeading4Char">
    <w:name w:val="EY Heading 4 Char"/>
    <w:basedOn w:val="EYHeading3Char"/>
    <w:link w:val="EYHeading4"/>
    <w:rsid w:val="003E6189"/>
    <w:rPr>
      <w:rFonts w:ascii="EYInterstate Light" w:eastAsia="Times New Roman" w:hAnsi="EYInterstate Light" w:cs="Times New Roman"/>
      <w:b w:val="0"/>
      <w:kern w:val="12"/>
      <w:sz w:val="20"/>
      <w:szCs w:val="24"/>
    </w:rPr>
  </w:style>
  <w:style w:type="character" w:customStyle="1" w:styleId="EYBulletedList1Char">
    <w:name w:val="EY Bulleted List 1 Char"/>
    <w:basedOn w:val="DefaultParagraphFont"/>
    <w:link w:val="EYBulletedList1"/>
    <w:rsid w:val="00C001CF"/>
    <w:rPr>
      <w:rFonts w:ascii="EYInterstate Light" w:eastAsia="Times New Roman" w:hAnsi="EYInterstate Light" w:cs="Times New Roman"/>
      <w:kern w:val="12"/>
      <w:sz w:val="20"/>
      <w:szCs w:val="24"/>
    </w:rPr>
  </w:style>
  <w:style w:type="character" w:customStyle="1" w:styleId="EYtabletextChar">
    <w:name w:val="EY table text Char"/>
    <w:basedOn w:val="EYBulletedList1Char"/>
    <w:link w:val="EYtabletext"/>
    <w:rsid w:val="00A0445B"/>
    <w:rPr>
      <w:rFonts w:ascii="EYInterstate Light" w:eastAsia="Times New Roman" w:hAnsi="EYInterstate Light" w:cs="Times New Roman"/>
      <w:kern w:val="12"/>
      <w:sz w:val="18"/>
      <w:szCs w:val="24"/>
    </w:rPr>
  </w:style>
  <w:style w:type="character" w:customStyle="1" w:styleId="EYNumChar">
    <w:name w:val="EY Num Char"/>
    <w:basedOn w:val="DefaultParagraphFont"/>
    <w:link w:val="EYNum"/>
    <w:rsid w:val="00CE0BCB"/>
    <w:rPr>
      <w:rFonts w:ascii="EYInterstate Light" w:eastAsia="Times New Roman" w:hAnsi="EYInterstate Light" w:cs="Times New Roman"/>
      <w:color w:val="000000" w:themeColor="text1"/>
      <w:kern w:val="12"/>
      <w:sz w:val="24"/>
      <w:szCs w:val="24"/>
    </w:rPr>
  </w:style>
  <w:style w:type="paragraph" w:customStyle="1" w:styleId="EYHeading5">
    <w:name w:val="EY Heading 5"/>
    <w:basedOn w:val="EYHeading4"/>
    <w:qFormat/>
    <w:rsid w:val="003E6189"/>
  </w:style>
  <w:style w:type="paragraph" w:customStyle="1" w:styleId="FPTableHeading">
    <w:name w:val="FP Table Heading"/>
    <w:basedOn w:val="Normal"/>
    <w:qFormat/>
    <w:rsid w:val="00EF6D44"/>
    <w:pPr>
      <w:keepLines/>
      <w:spacing w:before="120" w:after="40"/>
    </w:pPr>
    <w:rPr>
      <w:rFonts w:asciiTheme="majorHAnsi" w:eastAsia="Calibri" w:hAnsiTheme="majorHAnsi" w:cs="Times New Roman"/>
      <w:b/>
      <w:sz w:val="20"/>
      <w:szCs w:val="20"/>
    </w:rPr>
  </w:style>
  <w:style w:type="paragraph" w:customStyle="1" w:styleId="FPtablebodyBold">
    <w:name w:val="FP table body Bold"/>
    <w:basedOn w:val="Normal"/>
    <w:qFormat/>
    <w:rsid w:val="001E29CA"/>
    <w:pPr>
      <w:spacing w:after="200" w:line="276" w:lineRule="auto"/>
    </w:pPr>
    <w:rPr>
      <w:rFonts w:asciiTheme="minorHAnsi" w:hAnsiTheme="minorHAnsi" w:cstheme="minorBidi"/>
      <w:b/>
    </w:rPr>
  </w:style>
  <w:style w:type="paragraph" w:customStyle="1" w:styleId="EYTablebullet1">
    <w:name w:val="EY Table bullet 1"/>
    <w:basedOn w:val="EYBullet1Last"/>
    <w:qFormat/>
    <w:rsid w:val="0081372D"/>
    <w:pPr>
      <w:numPr>
        <w:numId w:val="24"/>
      </w:numPr>
      <w:spacing w:before="60" w:after="60"/>
      <w:ind w:right="72"/>
    </w:pPr>
    <w:rPr>
      <w:sz w:val="18"/>
      <w:szCs w:val="18"/>
    </w:rPr>
  </w:style>
  <w:style w:type="paragraph" w:customStyle="1" w:styleId="TableText0">
    <w:name w:val="Table Text"/>
    <w:aliases w:val="tt"/>
    <w:basedOn w:val="Normal"/>
    <w:link w:val="TableTextChar0"/>
    <w:qFormat/>
    <w:rsid w:val="00830F63"/>
    <w:pPr>
      <w:keepLines/>
    </w:pPr>
    <w:rPr>
      <w:rFonts w:ascii="Book Antiqua" w:eastAsia="Times New Roman" w:hAnsi="Book Antiqua" w:cs="Times New Roman"/>
      <w:sz w:val="16"/>
      <w:szCs w:val="20"/>
    </w:rPr>
  </w:style>
  <w:style w:type="numbering" w:customStyle="1" w:styleId="ParaNumbering">
    <w:name w:val="ParaNumbering"/>
    <w:basedOn w:val="NoList"/>
    <w:rsid w:val="00732740"/>
    <w:pPr>
      <w:numPr>
        <w:numId w:val="25"/>
      </w:numPr>
    </w:pPr>
  </w:style>
  <w:style w:type="paragraph" w:customStyle="1" w:styleId="TableHeading">
    <w:name w:val="Table Heading"/>
    <w:basedOn w:val="TableText0"/>
    <w:rsid w:val="00365129"/>
    <w:pPr>
      <w:spacing w:before="120" w:after="120"/>
    </w:pPr>
    <w:rPr>
      <w:b/>
    </w:rPr>
  </w:style>
  <w:style w:type="paragraph" w:customStyle="1" w:styleId="body0">
    <w:name w:val="_body"/>
    <w:basedOn w:val="Normal"/>
    <w:qFormat/>
    <w:rsid w:val="0021700D"/>
    <w:pPr>
      <w:suppressAutoHyphens/>
      <w:autoSpaceDE w:val="0"/>
      <w:autoSpaceDN w:val="0"/>
      <w:adjustRightInd w:val="0"/>
      <w:spacing w:before="120" w:after="120"/>
    </w:pPr>
    <w:rPr>
      <w:rFonts w:ascii="EYInterstate Light" w:eastAsia="Times New Roman" w:hAnsi="EYInterstate Light" w:cs="EYInterstate Light"/>
      <w:color w:val="000000"/>
      <w:spacing w:val="-4"/>
      <w:sz w:val="18"/>
      <w:szCs w:val="18"/>
    </w:rPr>
  </w:style>
  <w:style w:type="paragraph" w:customStyle="1" w:styleId="EYBoldsubhead">
    <w:name w:val="EY Bold subhead"/>
    <w:basedOn w:val="Normal"/>
    <w:next w:val="EYBodytextwithparaspace"/>
    <w:rsid w:val="002E02F4"/>
    <w:pPr>
      <w:keepNext/>
      <w:suppressAutoHyphens/>
      <w:spacing w:after="200" w:line="280" w:lineRule="atLeast"/>
    </w:pPr>
    <w:rPr>
      <w:rFonts w:ascii="Times New Roman" w:eastAsia="Times New Roman" w:hAnsi="Times New Roman" w:cs="Times New Roman"/>
      <w:b/>
      <w:kern w:val="12"/>
      <w:sz w:val="24"/>
      <w:szCs w:val="24"/>
    </w:rPr>
  </w:style>
  <w:style w:type="character" w:customStyle="1" w:styleId="BodyChar">
    <w:name w:val="Body Char"/>
    <w:basedOn w:val="DefaultParagraphFont"/>
    <w:link w:val="Body"/>
    <w:rsid w:val="005B083F"/>
    <w:rPr>
      <w:rFonts w:ascii="Times New Roman" w:eastAsia="Times New Roman" w:hAnsi="Times New Roman" w:cs="Times New Roman"/>
      <w:sz w:val="24"/>
      <w:szCs w:val="20"/>
    </w:rPr>
  </w:style>
  <w:style w:type="paragraph" w:customStyle="1" w:styleId="EYnumberedtextwithpara">
    <w:name w:val="EY numbered text (with para)"/>
    <w:basedOn w:val="EYBodytextwithparaspace"/>
    <w:next w:val="EYBodytextwithparaspace"/>
    <w:link w:val="EYnumberedtextwithparaCharChar"/>
    <w:rsid w:val="00BF3B13"/>
    <w:pPr>
      <w:spacing w:after="280" w:line="280" w:lineRule="atLeast"/>
      <w:ind w:left="360" w:hanging="360"/>
    </w:pPr>
    <w:rPr>
      <w:rFonts w:ascii="Times New Roman" w:eastAsia="Times New Roman" w:hAnsi="Times New Roman" w:cs="Times New Roman"/>
      <w:color w:val="333333"/>
      <w:sz w:val="24"/>
      <w:szCs w:val="18"/>
    </w:rPr>
  </w:style>
  <w:style w:type="character" w:customStyle="1" w:styleId="EYnumberedtextwithparaCharChar">
    <w:name w:val="EY numbered text (with para) Char Char"/>
    <w:basedOn w:val="EYBodytextwithparaspaceChar"/>
    <w:link w:val="EYnumberedtextwithpara"/>
    <w:rsid w:val="00BF3B13"/>
    <w:rPr>
      <w:rFonts w:ascii="Times New Roman" w:eastAsia="Times New Roman" w:hAnsi="Times New Roman" w:cs="Times New Roman"/>
      <w:color w:val="333333"/>
      <w:kern w:val="12"/>
      <w:sz w:val="24"/>
      <w:szCs w:val="18"/>
    </w:rPr>
  </w:style>
  <w:style w:type="paragraph" w:customStyle="1" w:styleId="EYBody-Bullet1">
    <w:name w:val="EY Body - Bullet 1"/>
    <w:basedOn w:val="BodyBullet"/>
    <w:next w:val="EYBody"/>
    <w:link w:val="EYBody-Bullet1Char"/>
    <w:qFormat/>
    <w:rsid w:val="00013437"/>
    <w:pPr>
      <w:spacing w:before="0" w:after="120" w:line="240" w:lineRule="atLeast"/>
      <w:ind w:left="360" w:right="0"/>
    </w:pPr>
  </w:style>
  <w:style w:type="character" w:customStyle="1" w:styleId="EYBody-Bullet1Char">
    <w:name w:val="EY Body - Bullet 1 Char"/>
    <w:basedOn w:val="DefaultParagraphFont"/>
    <w:link w:val="EYBody-Bullet1"/>
    <w:rsid w:val="00013437"/>
    <w:rPr>
      <w:rFonts w:ascii="EYInterstate Light" w:eastAsia="EYInterstate Light" w:hAnsi="EYInterstate Light" w:cs="EYInterstate Light"/>
      <w:color w:val="231F20"/>
      <w:sz w:val="18"/>
      <w:szCs w:val="20"/>
    </w:rPr>
  </w:style>
  <w:style w:type="paragraph" w:customStyle="1" w:styleId="BodyBullet">
    <w:name w:val="Body Bullet"/>
    <w:basedOn w:val="Normal"/>
    <w:qFormat/>
    <w:rsid w:val="00013437"/>
    <w:pPr>
      <w:numPr>
        <w:numId w:val="26"/>
      </w:numPr>
      <w:tabs>
        <w:tab w:val="left" w:pos="6930"/>
      </w:tabs>
      <w:suppressAutoHyphens/>
      <w:spacing w:before="60" w:after="60"/>
      <w:ind w:right="-14"/>
    </w:pPr>
    <w:rPr>
      <w:rFonts w:ascii="EYInterstate Light" w:eastAsia="EYInterstate Light" w:hAnsi="EYInterstate Light" w:cs="EYInterstate Light"/>
      <w:color w:val="231F20"/>
      <w:sz w:val="18"/>
      <w:szCs w:val="20"/>
    </w:rPr>
  </w:style>
  <w:style w:type="paragraph" w:customStyle="1" w:styleId="Table">
    <w:name w:val="Table"/>
    <w:aliases w:val="Heading"/>
    <w:link w:val="TableChar1"/>
    <w:rsid w:val="00C8785A"/>
    <w:pPr>
      <w:widowControl w:val="0"/>
      <w:spacing w:before="60" w:after="60" w:line="258" w:lineRule="auto"/>
    </w:pPr>
    <w:rPr>
      <w:rFonts w:ascii="Arial Narrow" w:eastAsia="Times New Roman" w:hAnsi="Arial Narrow" w:cs="Times New Roman"/>
      <w:color w:val="000000"/>
      <w:sz w:val="20"/>
      <w:szCs w:val="20"/>
    </w:rPr>
  </w:style>
  <w:style w:type="character" w:customStyle="1" w:styleId="ListParagraphChar">
    <w:name w:val="List Paragraph Char"/>
    <w:aliases w:val="Figure_name Char,List Paragraph1 Char,Bullet- First level Char"/>
    <w:basedOn w:val="DefaultParagraphFont"/>
    <w:link w:val="ListParagraph"/>
    <w:uiPriority w:val="34"/>
    <w:rsid w:val="00C8785A"/>
    <w:rPr>
      <w:szCs w:val="24"/>
    </w:rPr>
  </w:style>
  <w:style w:type="character" w:customStyle="1" w:styleId="TableChar1">
    <w:name w:val="Table Char1"/>
    <w:basedOn w:val="DefaultParagraphFont"/>
    <w:link w:val="Table"/>
    <w:rsid w:val="00C8785A"/>
    <w:rPr>
      <w:rFonts w:ascii="Arial Narrow" w:eastAsia="Times New Roman" w:hAnsi="Arial Narrow" w:cs="Times New Roman"/>
      <w:color w:val="000000"/>
      <w:sz w:val="20"/>
      <w:szCs w:val="20"/>
    </w:rPr>
  </w:style>
  <w:style w:type="paragraph" w:customStyle="1" w:styleId="TableHead">
    <w:name w:val="TableHead"/>
    <w:basedOn w:val="Normal"/>
    <w:next w:val="Normal"/>
    <w:rsid w:val="00C8785A"/>
    <w:pPr>
      <w:widowControl w:val="0"/>
      <w:spacing w:before="120" w:after="120"/>
    </w:pPr>
    <w:rPr>
      <w:rFonts w:ascii="Arial" w:eastAsia="Times New Roman" w:hAnsi="Arial" w:cs="Times New Roman"/>
      <w:b/>
      <w:bCs/>
      <w:color w:val="000000"/>
      <w:lang w:val="en-GB"/>
    </w:rPr>
  </w:style>
  <w:style w:type="paragraph" w:customStyle="1" w:styleId="AfterTable">
    <w:name w:val="After Table"/>
    <w:basedOn w:val="Normal"/>
    <w:next w:val="Normal"/>
    <w:rsid w:val="00C8785A"/>
    <w:pPr>
      <w:keepLines/>
      <w:widowControl w:val="0"/>
      <w:spacing w:before="240" w:after="120"/>
    </w:pPr>
    <w:rPr>
      <w:rFonts w:ascii="Arial" w:eastAsia="Times New Roman" w:hAnsi="Arial" w:cs="Times New Roman"/>
      <w:sz w:val="20"/>
      <w:szCs w:val="20"/>
    </w:rPr>
  </w:style>
  <w:style w:type="character" w:styleId="PlaceholderText">
    <w:name w:val="Placeholder Text"/>
    <w:basedOn w:val="DefaultParagraphFont"/>
    <w:uiPriority w:val="99"/>
    <w:semiHidden/>
    <w:rsid w:val="00A25E78"/>
    <w:rPr>
      <w:color w:val="808080"/>
    </w:rPr>
  </w:style>
  <w:style w:type="paragraph" w:customStyle="1" w:styleId="TitleBar">
    <w:name w:val="Title Bar"/>
    <w:basedOn w:val="Normal"/>
    <w:rsid w:val="0034269E"/>
    <w:pPr>
      <w:keepNext/>
      <w:pageBreakBefore/>
      <w:shd w:val="solid" w:color="auto" w:fill="auto"/>
      <w:spacing w:before="1680"/>
      <w:ind w:right="720"/>
    </w:pPr>
    <w:rPr>
      <w:rFonts w:ascii="Arial" w:eastAsia="Times New Roman" w:hAnsi="Arial" w:cs="Times New Roman"/>
      <w:sz w:val="36"/>
      <w:szCs w:val="20"/>
      <w:lang w:eastAsia="es-ES"/>
    </w:rPr>
  </w:style>
  <w:style w:type="character" w:customStyle="1" w:styleId="HighlightedVariable">
    <w:name w:val="Highlighted Variable"/>
    <w:basedOn w:val="DefaultParagraphFont"/>
    <w:rsid w:val="0034269E"/>
    <w:rPr>
      <w:rFonts w:ascii="Arial" w:hAnsi="Arial"/>
      <w:color w:val="0000FF"/>
    </w:rPr>
  </w:style>
  <w:style w:type="paragraph" w:customStyle="1" w:styleId="RouteTitle">
    <w:name w:val="Route Title"/>
    <w:basedOn w:val="Normal"/>
    <w:rsid w:val="0034269E"/>
    <w:pPr>
      <w:keepLines/>
      <w:spacing w:after="120"/>
      <w:ind w:right="720"/>
    </w:pPr>
    <w:rPr>
      <w:rFonts w:ascii="Arial" w:eastAsia="Times New Roman" w:hAnsi="Arial" w:cs="Times New Roman"/>
      <w:sz w:val="36"/>
      <w:szCs w:val="20"/>
      <w:lang w:eastAsia="es-ES"/>
    </w:rPr>
  </w:style>
  <w:style w:type="paragraph" w:customStyle="1" w:styleId="Title-Major">
    <w:name w:val="Title-Major"/>
    <w:basedOn w:val="Title"/>
    <w:rsid w:val="0034269E"/>
    <w:pPr>
      <w:keepLines/>
      <w:spacing w:before="0" w:after="120" w:line="240" w:lineRule="auto"/>
      <w:ind w:right="720"/>
      <w:jc w:val="left"/>
      <w:outlineLvl w:val="9"/>
    </w:pPr>
    <w:rPr>
      <w:rFonts w:eastAsia="Times New Roman" w:cs="Times New Roman"/>
      <w:b w:val="0"/>
      <w:bCs w:val="0"/>
      <w:smallCaps/>
      <w:kern w:val="0"/>
      <w:sz w:val="48"/>
      <w:szCs w:val="20"/>
      <w:lang w:eastAsia="es-ES"/>
    </w:rPr>
  </w:style>
  <w:style w:type="paragraph" w:customStyle="1" w:styleId="Subject">
    <w:name w:val="Subject"/>
    <w:basedOn w:val="BodyText"/>
    <w:rsid w:val="0034269E"/>
    <w:pPr>
      <w:tabs>
        <w:tab w:val="left" w:pos="4320"/>
      </w:tabs>
      <w:spacing w:before="120" w:line="240" w:lineRule="auto"/>
    </w:pPr>
    <w:rPr>
      <w:rFonts w:ascii="Arial" w:eastAsia="Times New Roman" w:hAnsi="Arial" w:cs="Times New Roman"/>
      <w:sz w:val="48"/>
      <w:szCs w:val="20"/>
      <w:lang w:eastAsia="es-ES"/>
    </w:rPr>
  </w:style>
  <w:style w:type="character" w:customStyle="1" w:styleId="TableTextChar0">
    <w:name w:val="Table Text Char"/>
    <w:link w:val="TableText0"/>
    <w:locked/>
    <w:rsid w:val="0034269E"/>
    <w:rPr>
      <w:rFonts w:ascii="Book Antiqua" w:eastAsia="Times New Roman" w:hAnsi="Book Antiqua" w:cs="Times New Roman"/>
      <w:sz w:val="16"/>
      <w:szCs w:val="20"/>
    </w:rPr>
  </w:style>
  <w:style w:type="paragraph" w:customStyle="1" w:styleId="QBDText1">
    <w:name w:val="QBD Text 1"/>
    <w:basedOn w:val="Normal"/>
    <w:rsid w:val="00DE6C29"/>
    <w:pPr>
      <w:spacing w:before="120" w:after="120"/>
      <w:ind w:left="720"/>
      <w:jc w:val="both"/>
    </w:pPr>
    <w:rPr>
      <w:rFonts w:ascii="Arial" w:eastAsia="Times New Roman" w:hAnsi="Arial" w:cs="Times New Roman"/>
      <w:sz w:val="24"/>
      <w:szCs w:val="20"/>
    </w:rPr>
  </w:style>
  <w:style w:type="character" w:styleId="UnresolvedMention">
    <w:name w:val="Unresolved Mention"/>
    <w:basedOn w:val="DefaultParagraphFont"/>
    <w:uiPriority w:val="99"/>
    <w:semiHidden/>
    <w:unhideWhenUsed/>
    <w:rsid w:val="00770C4B"/>
    <w:rPr>
      <w:color w:val="605E5C"/>
      <w:shd w:val="clear" w:color="auto" w:fill="E1DFDD"/>
    </w:rPr>
  </w:style>
  <w:style w:type="character" w:styleId="Mention">
    <w:name w:val="Mention"/>
    <w:basedOn w:val="DefaultParagraphFont"/>
    <w:uiPriority w:val="99"/>
    <w:unhideWhenUsed/>
    <w:rsid w:val="00C67BC4"/>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9341267">
      <w:bodyDiv w:val="1"/>
      <w:marLeft w:val="0"/>
      <w:marRight w:val="0"/>
      <w:marTop w:val="0"/>
      <w:marBottom w:val="0"/>
      <w:divBdr>
        <w:top w:val="none" w:sz="0" w:space="0" w:color="auto"/>
        <w:left w:val="none" w:sz="0" w:space="0" w:color="auto"/>
        <w:bottom w:val="none" w:sz="0" w:space="0" w:color="auto"/>
        <w:right w:val="none" w:sz="0" w:space="0" w:color="auto"/>
      </w:divBdr>
    </w:div>
    <w:div w:id="275988717">
      <w:bodyDiv w:val="1"/>
      <w:marLeft w:val="0"/>
      <w:marRight w:val="0"/>
      <w:marTop w:val="0"/>
      <w:marBottom w:val="0"/>
      <w:divBdr>
        <w:top w:val="none" w:sz="0" w:space="0" w:color="auto"/>
        <w:left w:val="none" w:sz="0" w:space="0" w:color="auto"/>
        <w:bottom w:val="none" w:sz="0" w:space="0" w:color="auto"/>
        <w:right w:val="none" w:sz="0" w:space="0" w:color="auto"/>
      </w:divBdr>
      <w:divsChild>
        <w:div w:id="151453876">
          <w:marLeft w:val="547"/>
          <w:marRight w:val="0"/>
          <w:marTop w:val="115"/>
          <w:marBottom w:val="0"/>
          <w:divBdr>
            <w:top w:val="none" w:sz="0" w:space="0" w:color="auto"/>
            <w:left w:val="none" w:sz="0" w:space="0" w:color="auto"/>
            <w:bottom w:val="none" w:sz="0" w:space="0" w:color="auto"/>
            <w:right w:val="none" w:sz="0" w:space="0" w:color="auto"/>
          </w:divBdr>
        </w:div>
        <w:div w:id="332878228">
          <w:marLeft w:val="547"/>
          <w:marRight w:val="0"/>
          <w:marTop w:val="115"/>
          <w:marBottom w:val="0"/>
          <w:divBdr>
            <w:top w:val="none" w:sz="0" w:space="0" w:color="auto"/>
            <w:left w:val="none" w:sz="0" w:space="0" w:color="auto"/>
            <w:bottom w:val="none" w:sz="0" w:space="0" w:color="auto"/>
            <w:right w:val="none" w:sz="0" w:space="0" w:color="auto"/>
          </w:divBdr>
        </w:div>
        <w:div w:id="965508375">
          <w:marLeft w:val="547"/>
          <w:marRight w:val="0"/>
          <w:marTop w:val="115"/>
          <w:marBottom w:val="0"/>
          <w:divBdr>
            <w:top w:val="none" w:sz="0" w:space="0" w:color="auto"/>
            <w:left w:val="none" w:sz="0" w:space="0" w:color="auto"/>
            <w:bottom w:val="none" w:sz="0" w:space="0" w:color="auto"/>
            <w:right w:val="none" w:sz="0" w:space="0" w:color="auto"/>
          </w:divBdr>
        </w:div>
        <w:div w:id="1135102382">
          <w:marLeft w:val="547"/>
          <w:marRight w:val="0"/>
          <w:marTop w:val="115"/>
          <w:marBottom w:val="0"/>
          <w:divBdr>
            <w:top w:val="none" w:sz="0" w:space="0" w:color="auto"/>
            <w:left w:val="none" w:sz="0" w:space="0" w:color="auto"/>
            <w:bottom w:val="none" w:sz="0" w:space="0" w:color="auto"/>
            <w:right w:val="none" w:sz="0" w:space="0" w:color="auto"/>
          </w:divBdr>
        </w:div>
        <w:div w:id="1210991823">
          <w:marLeft w:val="547"/>
          <w:marRight w:val="0"/>
          <w:marTop w:val="115"/>
          <w:marBottom w:val="0"/>
          <w:divBdr>
            <w:top w:val="none" w:sz="0" w:space="0" w:color="auto"/>
            <w:left w:val="none" w:sz="0" w:space="0" w:color="auto"/>
            <w:bottom w:val="none" w:sz="0" w:space="0" w:color="auto"/>
            <w:right w:val="none" w:sz="0" w:space="0" w:color="auto"/>
          </w:divBdr>
        </w:div>
        <w:div w:id="1336957878">
          <w:marLeft w:val="547"/>
          <w:marRight w:val="0"/>
          <w:marTop w:val="115"/>
          <w:marBottom w:val="0"/>
          <w:divBdr>
            <w:top w:val="none" w:sz="0" w:space="0" w:color="auto"/>
            <w:left w:val="none" w:sz="0" w:space="0" w:color="auto"/>
            <w:bottom w:val="none" w:sz="0" w:space="0" w:color="auto"/>
            <w:right w:val="none" w:sz="0" w:space="0" w:color="auto"/>
          </w:divBdr>
        </w:div>
      </w:divsChild>
    </w:div>
    <w:div w:id="297881453">
      <w:bodyDiv w:val="1"/>
      <w:marLeft w:val="0"/>
      <w:marRight w:val="0"/>
      <w:marTop w:val="0"/>
      <w:marBottom w:val="0"/>
      <w:divBdr>
        <w:top w:val="none" w:sz="0" w:space="0" w:color="auto"/>
        <w:left w:val="none" w:sz="0" w:space="0" w:color="auto"/>
        <w:bottom w:val="none" w:sz="0" w:space="0" w:color="auto"/>
        <w:right w:val="none" w:sz="0" w:space="0" w:color="auto"/>
      </w:divBdr>
      <w:divsChild>
        <w:div w:id="317612346">
          <w:marLeft w:val="446"/>
          <w:marRight w:val="0"/>
          <w:marTop w:val="0"/>
          <w:marBottom w:val="0"/>
          <w:divBdr>
            <w:top w:val="none" w:sz="0" w:space="0" w:color="auto"/>
            <w:left w:val="none" w:sz="0" w:space="0" w:color="auto"/>
            <w:bottom w:val="none" w:sz="0" w:space="0" w:color="auto"/>
            <w:right w:val="none" w:sz="0" w:space="0" w:color="auto"/>
          </w:divBdr>
        </w:div>
        <w:div w:id="1546595784">
          <w:marLeft w:val="187"/>
          <w:marRight w:val="0"/>
          <w:marTop w:val="0"/>
          <w:marBottom w:val="0"/>
          <w:divBdr>
            <w:top w:val="none" w:sz="0" w:space="0" w:color="auto"/>
            <w:left w:val="none" w:sz="0" w:space="0" w:color="auto"/>
            <w:bottom w:val="none" w:sz="0" w:space="0" w:color="auto"/>
            <w:right w:val="none" w:sz="0" w:space="0" w:color="auto"/>
          </w:divBdr>
        </w:div>
      </w:divsChild>
    </w:div>
    <w:div w:id="307907158">
      <w:bodyDiv w:val="1"/>
      <w:marLeft w:val="0"/>
      <w:marRight w:val="0"/>
      <w:marTop w:val="0"/>
      <w:marBottom w:val="0"/>
      <w:divBdr>
        <w:top w:val="none" w:sz="0" w:space="0" w:color="auto"/>
        <w:left w:val="none" w:sz="0" w:space="0" w:color="auto"/>
        <w:bottom w:val="none" w:sz="0" w:space="0" w:color="auto"/>
        <w:right w:val="none" w:sz="0" w:space="0" w:color="auto"/>
      </w:divBdr>
      <w:divsChild>
        <w:div w:id="315839591">
          <w:marLeft w:val="720"/>
          <w:marRight w:val="0"/>
          <w:marTop w:val="0"/>
          <w:marBottom w:val="0"/>
          <w:divBdr>
            <w:top w:val="none" w:sz="0" w:space="0" w:color="auto"/>
            <w:left w:val="none" w:sz="0" w:space="0" w:color="auto"/>
            <w:bottom w:val="none" w:sz="0" w:space="0" w:color="auto"/>
            <w:right w:val="none" w:sz="0" w:space="0" w:color="auto"/>
          </w:divBdr>
        </w:div>
        <w:div w:id="412943703">
          <w:marLeft w:val="187"/>
          <w:marRight w:val="0"/>
          <w:marTop w:val="0"/>
          <w:marBottom w:val="0"/>
          <w:divBdr>
            <w:top w:val="none" w:sz="0" w:space="0" w:color="auto"/>
            <w:left w:val="none" w:sz="0" w:space="0" w:color="auto"/>
            <w:bottom w:val="none" w:sz="0" w:space="0" w:color="auto"/>
            <w:right w:val="none" w:sz="0" w:space="0" w:color="auto"/>
          </w:divBdr>
        </w:div>
        <w:div w:id="978069436">
          <w:marLeft w:val="720"/>
          <w:marRight w:val="0"/>
          <w:marTop w:val="0"/>
          <w:marBottom w:val="0"/>
          <w:divBdr>
            <w:top w:val="none" w:sz="0" w:space="0" w:color="auto"/>
            <w:left w:val="none" w:sz="0" w:space="0" w:color="auto"/>
            <w:bottom w:val="none" w:sz="0" w:space="0" w:color="auto"/>
            <w:right w:val="none" w:sz="0" w:space="0" w:color="auto"/>
          </w:divBdr>
        </w:div>
        <w:div w:id="1169250908">
          <w:marLeft w:val="187"/>
          <w:marRight w:val="0"/>
          <w:marTop w:val="0"/>
          <w:marBottom w:val="0"/>
          <w:divBdr>
            <w:top w:val="none" w:sz="0" w:space="0" w:color="auto"/>
            <w:left w:val="none" w:sz="0" w:space="0" w:color="auto"/>
            <w:bottom w:val="none" w:sz="0" w:space="0" w:color="auto"/>
            <w:right w:val="none" w:sz="0" w:space="0" w:color="auto"/>
          </w:divBdr>
        </w:div>
      </w:divsChild>
    </w:div>
    <w:div w:id="312952765">
      <w:bodyDiv w:val="1"/>
      <w:marLeft w:val="0"/>
      <w:marRight w:val="0"/>
      <w:marTop w:val="0"/>
      <w:marBottom w:val="0"/>
      <w:divBdr>
        <w:top w:val="none" w:sz="0" w:space="0" w:color="auto"/>
        <w:left w:val="none" w:sz="0" w:space="0" w:color="auto"/>
        <w:bottom w:val="none" w:sz="0" w:space="0" w:color="auto"/>
        <w:right w:val="none" w:sz="0" w:space="0" w:color="auto"/>
      </w:divBdr>
      <w:divsChild>
        <w:div w:id="493033344">
          <w:marLeft w:val="187"/>
          <w:marRight w:val="0"/>
          <w:marTop w:val="80"/>
          <w:marBottom w:val="0"/>
          <w:divBdr>
            <w:top w:val="none" w:sz="0" w:space="0" w:color="auto"/>
            <w:left w:val="none" w:sz="0" w:space="0" w:color="auto"/>
            <w:bottom w:val="none" w:sz="0" w:space="0" w:color="auto"/>
            <w:right w:val="none" w:sz="0" w:space="0" w:color="auto"/>
          </w:divBdr>
        </w:div>
        <w:div w:id="913009113">
          <w:marLeft w:val="187"/>
          <w:marRight w:val="0"/>
          <w:marTop w:val="80"/>
          <w:marBottom w:val="0"/>
          <w:divBdr>
            <w:top w:val="none" w:sz="0" w:space="0" w:color="auto"/>
            <w:left w:val="none" w:sz="0" w:space="0" w:color="auto"/>
            <w:bottom w:val="none" w:sz="0" w:space="0" w:color="auto"/>
            <w:right w:val="none" w:sz="0" w:space="0" w:color="auto"/>
          </w:divBdr>
        </w:div>
      </w:divsChild>
    </w:div>
    <w:div w:id="350298680">
      <w:bodyDiv w:val="1"/>
      <w:marLeft w:val="0"/>
      <w:marRight w:val="0"/>
      <w:marTop w:val="0"/>
      <w:marBottom w:val="0"/>
      <w:divBdr>
        <w:top w:val="none" w:sz="0" w:space="0" w:color="auto"/>
        <w:left w:val="none" w:sz="0" w:space="0" w:color="auto"/>
        <w:bottom w:val="none" w:sz="0" w:space="0" w:color="auto"/>
        <w:right w:val="none" w:sz="0" w:space="0" w:color="auto"/>
      </w:divBdr>
    </w:div>
    <w:div w:id="361126134">
      <w:bodyDiv w:val="1"/>
      <w:marLeft w:val="0"/>
      <w:marRight w:val="0"/>
      <w:marTop w:val="0"/>
      <w:marBottom w:val="0"/>
      <w:divBdr>
        <w:top w:val="none" w:sz="0" w:space="0" w:color="auto"/>
        <w:left w:val="none" w:sz="0" w:space="0" w:color="auto"/>
        <w:bottom w:val="none" w:sz="0" w:space="0" w:color="auto"/>
        <w:right w:val="none" w:sz="0" w:space="0" w:color="auto"/>
      </w:divBdr>
      <w:divsChild>
        <w:div w:id="106392902">
          <w:marLeft w:val="187"/>
          <w:marRight w:val="0"/>
          <w:marTop w:val="80"/>
          <w:marBottom w:val="0"/>
          <w:divBdr>
            <w:top w:val="none" w:sz="0" w:space="0" w:color="auto"/>
            <w:left w:val="none" w:sz="0" w:space="0" w:color="auto"/>
            <w:bottom w:val="none" w:sz="0" w:space="0" w:color="auto"/>
            <w:right w:val="none" w:sz="0" w:space="0" w:color="auto"/>
          </w:divBdr>
        </w:div>
        <w:div w:id="298996175">
          <w:marLeft w:val="187"/>
          <w:marRight w:val="0"/>
          <w:marTop w:val="80"/>
          <w:marBottom w:val="0"/>
          <w:divBdr>
            <w:top w:val="none" w:sz="0" w:space="0" w:color="auto"/>
            <w:left w:val="none" w:sz="0" w:space="0" w:color="auto"/>
            <w:bottom w:val="none" w:sz="0" w:space="0" w:color="auto"/>
            <w:right w:val="none" w:sz="0" w:space="0" w:color="auto"/>
          </w:divBdr>
        </w:div>
      </w:divsChild>
    </w:div>
    <w:div w:id="373651455">
      <w:bodyDiv w:val="1"/>
      <w:marLeft w:val="0"/>
      <w:marRight w:val="0"/>
      <w:marTop w:val="0"/>
      <w:marBottom w:val="0"/>
      <w:divBdr>
        <w:top w:val="none" w:sz="0" w:space="0" w:color="auto"/>
        <w:left w:val="none" w:sz="0" w:space="0" w:color="auto"/>
        <w:bottom w:val="none" w:sz="0" w:space="0" w:color="auto"/>
        <w:right w:val="none" w:sz="0" w:space="0" w:color="auto"/>
      </w:divBdr>
    </w:div>
    <w:div w:id="374619368">
      <w:bodyDiv w:val="1"/>
      <w:marLeft w:val="0"/>
      <w:marRight w:val="0"/>
      <w:marTop w:val="0"/>
      <w:marBottom w:val="0"/>
      <w:divBdr>
        <w:top w:val="none" w:sz="0" w:space="0" w:color="auto"/>
        <w:left w:val="none" w:sz="0" w:space="0" w:color="auto"/>
        <w:bottom w:val="none" w:sz="0" w:space="0" w:color="auto"/>
        <w:right w:val="none" w:sz="0" w:space="0" w:color="auto"/>
      </w:divBdr>
    </w:div>
    <w:div w:id="420025007">
      <w:bodyDiv w:val="1"/>
      <w:marLeft w:val="0"/>
      <w:marRight w:val="0"/>
      <w:marTop w:val="0"/>
      <w:marBottom w:val="0"/>
      <w:divBdr>
        <w:top w:val="none" w:sz="0" w:space="0" w:color="auto"/>
        <w:left w:val="none" w:sz="0" w:space="0" w:color="auto"/>
        <w:bottom w:val="none" w:sz="0" w:space="0" w:color="auto"/>
        <w:right w:val="none" w:sz="0" w:space="0" w:color="auto"/>
      </w:divBdr>
      <w:divsChild>
        <w:div w:id="653921762">
          <w:marLeft w:val="907"/>
          <w:marRight w:val="0"/>
          <w:marTop w:val="80"/>
          <w:marBottom w:val="0"/>
          <w:divBdr>
            <w:top w:val="none" w:sz="0" w:space="0" w:color="auto"/>
            <w:left w:val="none" w:sz="0" w:space="0" w:color="auto"/>
            <w:bottom w:val="none" w:sz="0" w:space="0" w:color="auto"/>
            <w:right w:val="none" w:sz="0" w:space="0" w:color="auto"/>
          </w:divBdr>
        </w:div>
        <w:div w:id="1801799597">
          <w:marLeft w:val="187"/>
          <w:marRight w:val="0"/>
          <w:marTop w:val="80"/>
          <w:marBottom w:val="0"/>
          <w:divBdr>
            <w:top w:val="none" w:sz="0" w:space="0" w:color="auto"/>
            <w:left w:val="none" w:sz="0" w:space="0" w:color="auto"/>
            <w:bottom w:val="none" w:sz="0" w:space="0" w:color="auto"/>
            <w:right w:val="none" w:sz="0" w:space="0" w:color="auto"/>
          </w:divBdr>
        </w:div>
        <w:div w:id="1852526972">
          <w:marLeft w:val="907"/>
          <w:marRight w:val="0"/>
          <w:marTop w:val="80"/>
          <w:marBottom w:val="0"/>
          <w:divBdr>
            <w:top w:val="none" w:sz="0" w:space="0" w:color="auto"/>
            <w:left w:val="none" w:sz="0" w:space="0" w:color="auto"/>
            <w:bottom w:val="none" w:sz="0" w:space="0" w:color="auto"/>
            <w:right w:val="none" w:sz="0" w:space="0" w:color="auto"/>
          </w:divBdr>
        </w:div>
      </w:divsChild>
    </w:div>
    <w:div w:id="436868823">
      <w:bodyDiv w:val="1"/>
      <w:marLeft w:val="0"/>
      <w:marRight w:val="0"/>
      <w:marTop w:val="0"/>
      <w:marBottom w:val="0"/>
      <w:divBdr>
        <w:top w:val="none" w:sz="0" w:space="0" w:color="auto"/>
        <w:left w:val="none" w:sz="0" w:space="0" w:color="auto"/>
        <w:bottom w:val="none" w:sz="0" w:space="0" w:color="auto"/>
        <w:right w:val="none" w:sz="0" w:space="0" w:color="auto"/>
      </w:divBdr>
      <w:divsChild>
        <w:div w:id="379136634">
          <w:marLeft w:val="0"/>
          <w:marRight w:val="0"/>
          <w:marTop w:val="0"/>
          <w:marBottom w:val="0"/>
          <w:divBdr>
            <w:top w:val="none" w:sz="0" w:space="0" w:color="auto"/>
            <w:left w:val="none" w:sz="0" w:space="0" w:color="auto"/>
            <w:bottom w:val="none" w:sz="0" w:space="0" w:color="auto"/>
            <w:right w:val="none" w:sz="0" w:space="0" w:color="auto"/>
          </w:divBdr>
          <w:divsChild>
            <w:div w:id="97800583">
              <w:marLeft w:val="0"/>
              <w:marRight w:val="0"/>
              <w:marTop w:val="0"/>
              <w:marBottom w:val="0"/>
              <w:divBdr>
                <w:top w:val="none" w:sz="0" w:space="0" w:color="auto"/>
                <w:left w:val="none" w:sz="0" w:space="0" w:color="auto"/>
                <w:bottom w:val="none" w:sz="0" w:space="0" w:color="auto"/>
                <w:right w:val="none" w:sz="0" w:space="0" w:color="auto"/>
              </w:divBdr>
            </w:div>
            <w:div w:id="368530481">
              <w:marLeft w:val="0"/>
              <w:marRight w:val="0"/>
              <w:marTop w:val="0"/>
              <w:marBottom w:val="0"/>
              <w:divBdr>
                <w:top w:val="none" w:sz="0" w:space="0" w:color="auto"/>
                <w:left w:val="none" w:sz="0" w:space="0" w:color="auto"/>
                <w:bottom w:val="none" w:sz="0" w:space="0" w:color="auto"/>
                <w:right w:val="none" w:sz="0" w:space="0" w:color="auto"/>
              </w:divBdr>
            </w:div>
            <w:div w:id="432282464">
              <w:marLeft w:val="0"/>
              <w:marRight w:val="0"/>
              <w:marTop w:val="0"/>
              <w:marBottom w:val="0"/>
              <w:divBdr>
                <w:top w:val="none" w:sz="0" w:space="0" w:color="auto"/>
                <w:left w:val="none" w:sz="0" w:space="0" w:color="auto"/>
                <w:bottom w:val="none" w:sz="0" w:space="0" w:color="auto"/>
                <w:right w:val="none" w:sz="0" w:space="0" w:color="auto"/>
              </w:divBdr>
            </w:div>
            <w:div w:id="485364956">
              <w:marLeft w:val="0"/>
              <w:marRight w:val="0"/>
              <w:marTop w:val="0"/>
              <w:marBottom w:val="0"/>
              <w:divBdr>
                <w:top w:val="none" w:sz="0" w:space="0" w:color="auto"/>
                <w:left w:val="none" w:sz="0" w:space="0" w:color="auto"/>
                <w:bottom w:val="none" w:sz="0" w:space="0" w:color="auto"/>
                <w:right w:val="none" w:sz="0" w:space="0" w:color="auto"/>
              </w:divBdr>
            </w:div>
            <w:div w:id="904487371">
              <w:marLeft w:val="0"/>
              <w:marRight w:val="0"/>
              <w:marTop w:val="0"/>
              <w:marBottom w:val="0"/>
              <w:divBdr>
                <w:top w:val="none" w:sz="0" w:space="0" w:color="auto"/>
                <w:left w:val="none" w:sz="0" w:space="0" w:color="auto"/>
                <w:bottom w:val="none" w:sz="0" w:space="0" w:color="auto"/>
                <w:right w:val="none" w:sz="0" w:space="0" w:color="auto"/>
              </w:divBdr>
            </w:div>
            <w:div w:id="956907795">
              <w:marLeft w:val="0"/>
              <w:marRight w:val="0"/>
              <w:marTop w:val="0"/>
              <w:marBottom w:val="0"/>
              <w:divBdr>
                <w:top w:val="none" w:sz="0" w:space="0" w:color="auto"/>
                <w:left w:val="none" w:sz="0" w:space="0" w:color="auto"/>
                <w:bottom w:val="none" w:sz="0" w:space="0" w:color="auto"/>
                <w:right w:val="none" w:sz="0" w:space="0" w:color="auto"/>
              </w:divBdr>
            </w:div>
            <w:div w:id="1123112947">
              <w:marLeft w:val="0"/>
              <w:marRight w:val="0"/>
              <w:marTop w:val="0"/>
              <w:marBottom w:val="0"/>
              <w:divBdr>
                <w:top w:val="none" w:sz="0" w:space="0" w:color="auto"/>
                <w:left w:val="none" w:sz="0" w:space="0" w:color="auto"/>
                <w:bottom w:val="none" w:sz="0" w:space="0" w:color="auto"/>
                <w:right w:val="none" w:sz="0" w:space="0" w:color="auto"/>
              </w:divBdr>
            </w:div>
            <w:div w:id="1163545737">
              <w:marLeft w:val="0"/>
              <w:marRight w:val="0"/>
              <w:marTop w:val="0"/>
              <w:marBottom w:val="0"/>
              <w:divBdr>
                <w:top w:val="none" w:sz="0" w:space="0" w:color="auto"/>
                <w:left w:val="none" w:sz="0" w:space="0" w:color="auto"/>
                <w:bottom w:val="none" w:sz="0" w:space="0" w:color="auto"/>
                <w:right w:val="none" w:sz="0" w:space="0" w:color="auto"/>
              </w:divBdr>
            </w:div>
            <w:div w:id="1343699062">
              <w:marLeft w:val="0"/>
              <w:marRight w:val="0"/>
              <w:marTop w:val="0"/>
              <w:marBottom w:val="0"/>
              <w:divBdr>
                <w:top w:val="none" w:sz="0" w:space="0" w:color="auto"/>
                <w:left w:val="none" w:sz="0" w:space="0" w:color="auto"/>
                <w:bottom w:val="none" w:sz="0" w:space="0" w:color="auto"/>
                <w:right w:val="none" w:sz="0" w:space="0" w:color="auto"/>
              </w:divBdr>
            </w:div>
            <w:div w:id="1376075499">
              <w:marLeft w:val="0"/>
              <w:marRight w:val="0"/>
              <w:marTop w:val="0"/>
              <w:marBottom w:val="0"/>
              <w:divBdr>
                <w:top w:val="none" w:sz="0" w:space="0" w:color="auto"/>
                <w:left w:val="none" w:sz="0" w:space="0" w:color="auto"/>
                <w:bottom w:val="none" w:sz="0" w:space="0" w:color="auto"/>
                <w:right w:val="none" w:sz="0" w:space="0" w:color="auto"/>
              </w:divBdr>
            </w:div>
            <w:div w:id="1415469469">
              <w:marLeft w:val="0"/>
              <w:marRight w:val="0"/>
              <w:marTop w:val="0"/>
              <w:marBottom w:val="0"/>
              <w:divBdr>
                <w:top w:val="none" w:sz="0" w:space="0" w:color="auto"/>
                <w:left w:val="none" w:sz="0" w:space="0" w:color="auto"/>
                <w:bottom w:val="none" w:sz="0" w:space="0" w:color="auto"/>
                <w:right w:val="none" w:sz="0" w:space="0" w:color="auto"/>
              </w:divBdr>
            </w:div>
            <w:div w:id="1772965190">
              <w:marLeft w:val="0"/>
              <w:marRight w:val="0"/>
              <w:marTop w:val="0"/>
              <w:marBottom w:val="0"/>
              <w:divBdr>
                <w:top w:val="none" w:sz="0" w:space="0" w:color="auto"/>
                <w:left w:val="none" w:sz="0" w:space="0" w:color="auto"/>
                <w:bottom w:val="none" w:sz="0" w:space="0" w:color="auto"/>
                <w:right w:val="none" w:sz="0" w:space="0" w:color="auto"/>
              </w:divBdr>
            </w:div>
            <w:div w:id="1907446746">
              <w:marLeft w:val="0"/>
              <w:marRight w:val="0"/>
              <w:marTop w:val="0"/>
              <w:marBottom w:val="0"/>
              <w:divBdr>
                <w:top w:val="none" w:sz="0" w:space="0" w:color="auto"/>
                <w:left w:val="none" w:sz="0" w:space="0" w:color="auto"/>
                <w:bottom w:val="none" w:sz="0" w:space="0" w:color="auto"/>
                <w:right w:val="none" w:sz="0" w:space="0" w:color="auto"/>
              </w:divBdr>
            </w:div>
            <w:div w:id="198766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67462">
      <w:bodyDiv w:val="1"/>
      <w:marLeft w:val="0"/>
      <w:marRight w:val="0"/>
      <w:marTop w:val="0"/>
      <w:marBottom w:val="0"/>
      <w:divBdr>
        <w:top w:val="none" w:sz="0" w:space="0" w:color="auto"/>
        <w:left w:val="none" w:sz="0" w:space="0" w:color="auto"/>
        <w:bottom w:val="none" w:sz="0" w:space="0" w:color="auto"/>
        <w:right w:val="none" w:sz="0" w:space="0" w:color="auto"/>
      </w:divBdr>
    </w:div>
    <w:div w:id="511146058">
      <w:bodyDiv w:val="1"/>
      <w:marLeft w:val="0"/>
      <w:marRight w:val="0"/>
      <w:marTop w:val="0"/>
      <w:marBottom w:val="0"/>
      <w:divBdr>
        <w:top w:val="none" w:sz="0" w:space="0" w:color="auto"/>
        <w:left w:val="none" w:sz="0" w:space="0" w:color="auto"/>
        <w:bottom w:val="none" w:sz="0" w:space="0" w:color="auto"/>
        <w:right w:val="none" w:sz="0" w:space="0" w:color="auto"/>
      </w:divBdr>
      <w:divsChild>
        <w:div w:id="12809209">
          <w:marLeft w:val="446"/>
          <w:marRight w:val="0"/>
          <w:marTop w:val="60"/>
          <w:marBottom w:val="0"/>
          <w:divBdr>
            <w:top w:val="none" w:sz="0" w:space="0" w:color="auto"/>
            <w:left w:val="none" w:sz="0" w:space="0" w:color="auto"/>
            <w:bottom w:val="none" w:sz="0" w:space="0" w:color="auto"/>
            <w:right w:val="none" w:sz="0" w:space="0" w:color="auto"/>
          </w:divBdr>
        </w:div>
        <w:div w:id="112021761">
          <w:marLeft w:val="1080"/>
          <w:marRight w:val="0"/>
          <w:marTop w:val="60"/>
          <w:marBottom w:val="0"/>
          <w:divBdr>
            <w:top w:val="none" w:sz="0" w:space="0" w:color="auto"/>
            <w:left w:val="none" w:sz="0" w:space="0" w:color="auto"/>
            <w:bottom w:val="none" w:sz="0" w:space="0" w:color="auto"/>
            <w:right w:val="none" w:sz="0" w:space="0" w:color="auto"/>
          </w:divBdr>
        </w:div>
        <w:div w:id="1800025960">
          <w:marLeft w:val="446"/>
          <w:marRight w:val="0"/>
          <w:marTop w:val="60"/>
          <w:marBottom w:val="0"/>
          <w:divBdr>
            <w:top w:val="none" w:sz="0" w:space="0" w:color="auto"/>
            <w:left w:val="none" w:sz="0" w:space="0" w:color="auto"/>
            <w:bottom w:val="none" w:sz="0" w:space="0" w:color="auto"/>
            <w:right w:val="none" w:sz="0" w:space="0" w:color="auto"/>
          </w:divBdr>
        </w:div>
      </w:divsChild>
    </w:div>
    <w:div w:id="529875093">
      <w:bodyDiv w:val="1"/>
      <w:marLeft w:val="0"/>
      <w:marRight w:val="0"/>
      <w:marTop w:val="0"/>
      <w:marBottom w:val="0"/>
      <w:divBdr>
        <w:top w:val="none" w:sz="0" w:space="0" w:color="auto"/>
        <w:left w:val="none" w:sz="0" w:space="0" w:color="auto"/>
        <w:bottom w:val="none" w:sz="0" w:space="0" w:color="auto"/>
        <w:right w:val="none" w:sz="0" w:space="0" w:color="auto"/>
      </w:divBdr>
    </w:div>
    <w:div w:id="530580809">
      <w:bodyDiv w:val="1"/>
      <w:marLeft w:val="0"/>
      <w:marRight w:val="0"/>
      <w:marTop w:val="0"/>
      <w:marBottom w:val="0"/>
      <w:divBdr>
        <w:top w:val="none" w:sz="0" w:space="0" w:color="auto"/>
        <w:left w:val="none" w:sz="0" w:space="0" w:color="auto"/>
        <w:bottom w:val="none" w:sz="0" w:space="0" w:color="auto"/>
        <w:right w:val="none" w:sz="0" w:space="0" w:color="auto"/>
      </w:divBdr>
    </w:div>
    <w:div w:id="595480853">
      <w:bodyDiv w:val="1"/>
      <w:marLeft w:val="0"/>
      <w:marRight w:val="0"/>
      <w:marTop w:val="0"/>
      <w:marBottom w:val="0"/>
      <w:divBdr>
        <w:top w:val="none" w:sz="0" w:space="0" w:color="auto"/>
        <w:left w:val="none" w:sz="0" w:space="0" w:color="auto"/>
        <w:bottom w:val="none" w:sz="0" w:space="0" w:color="auto"/>
        <w:right w:val="none" w:sz="0" w:space="0" w:color="auto"/>
      </w:divBdr>
    </w:div>
    <w:div w:id="620039222">
      <w:bodyDiv w:val="1"/>
      <w:marLeft w:val="0"/>
      <w:marRight w:val="0"/>
      <w:marTop w:val="0"/>
      <w:marBottom w:val="0"/>
      <w:divBdr>
        <w:top w:val="none" w:sz="0" w:space="0" w:color="auto"/>
        <w:left w:val="none" w:sz="0" w:space="0" w:color="auto"/>
        <w:bottom w:val="none" w:sz="0" w:space="0" w:color="auto"/>
        <w:right w:val="none" w:sz="0" w:space="0" w:color="auto"/>
      </w:divBdr>
    </w:div>
    <w:div w:id="636451534">
      <w:bodyDiv w:val="1"/>
      <w:marLeft w:val="0"/>
      <w:marRight w:val="0"/>
      <w:marTop w:val="0"/>
      <w:marBottom w:val="0"/>
      <w:divBdr>
        <w:top w:val="none" w:sz="0" w:space="0" w:color="auto"/>
        <w:left w:val="none" w:sz="0" w:space="0" w:color="auto"/>
        <w:bottom w:val="none" w:sz="0" w:space="0" w:color="auto"/>
        <w:right w:val="none" w:sz="0" w:space="0" w:color="auto"/>
      </w:divBdr>
    </w:div>
    <w:div w:id="638388733">
      <w:bodyDiv w:val="1"/>
      <w:marLeft w:val="0"/>
      <w:marRight w:val="0"/>
      <w:marTop w:val="0"/>
      <w:marBottom w:val="0"/>
      <w:divBdr>
        <w:top w:val="none" w:sz="0" w:space="0" w:color="auto"/>
        <w:left w:val="none" w:sz="0" w:space="0" w:color="auto"/>
        <w:bottom w:val="none" w:sz="0" w:space="0" w:color="auto"/>
        <w:right w:val="none" w:sz="0" w:space="0" w:color="auto"/>
      </w:divBdr>
    </w:div>
    <w:div w:id="662659857">
      <w:bodyDiv w:val="1"/>
      <w:marLeft w:val="0"/>
      <w:marRight w:val="0"/>
      <w:marTop w:val="0"/>
      <w:marBottom w:val="0"/>
      <w:divBdr>
        <w:top w:val="none" w:sz="0" w:space="0" w:color="auto"/>
        <w:left w:val="none" w:sz="0" w:space="0" w:color="auto"/>
        <w:bottom w:val="none" w:sz="0" w:space="0" w:color="auto"/>
        <w:right w:val="none" w:sz="0" w:space="0" w:color="auto"/>
      </w:divBdr>
    </w:div>
    <w:div w:id="669139037">
      <w:bodyDiv w:val="1"/>
      <w:marLeft w:val="0"/>
      <w:marRight w:val="0"/>
      <w:marTop w:val="0"/>
      <w:marBottom w:val="0"/>
      <w:divBdr>
        <w:top w:val="none" w:sz="0" w:space="0" w:color="auto"/>
        <w:left w:val="none" w:sz="0" w:space="0" w:color="auto"/>
        <w:bottom w:val="none" w:sz="0" w:space="0" w:color="auto"/>
        <w:right w:val="none" w:sz="0" w:space="0" w:color="auto"/>
      </w:divBdr>
      <w:divsChild>
        <w:div w:id="762266026">
          <w:marLeft w:val="1080"/>
          <w:marRight w:val="0"/>
          <w:marTop w:val="120"/>
          <w:marBottom w:val="0"/>
          <w:divBdr>
            <w:top w:val="none" w:sz="0" w:space="0" w:color="auto"/>
            <w:left w:val="none" w:sz="0" w:space="0" w:color="auto"/>
            <w:bottom w:val="none" w:sz="0" w:space="0" w:color="auto"/>
            <w:right w:val="none" w:sz="0" w:space="0" w:color="auto"/>
          </w:divBdr>
        </w:div>
        <w:div w:id="1074743839">
          <w:marLeft w:val="1080"/>
          <w:marRight w:val="0"/>
          <w:marTop w:val="120"/>
          <w:marBottom w:val="0"/>
          <w:divBdr>
            <w:top w:val="none" w:sz="0" w:space="0" w:color="auto"/>
            <w:left w:val="none" w:sz="0" w:space="0" w:color="auto"/>
            <w:bottom w:val="none" w:sz="0" w:space="0" w:color="auto"/>
            <w:right w:val="none" w:sz="0" w:space="0" w:color="auto"/>
          </w:divBdr>
        </w:div>
        <w:div w:id="1161652356">
          <w:marLeft w:val="1642"/>
          <w:marRight w:val="0"/>
          <w:marTop w:val="120"/>
          <w:marBottom w:val="0"/>
          <w:divBdr>
            <w:top w:val="none" w:sz="0" w:space="0" w:color="auto"/>
            <w:left w:val="none" w:sz="0" w:space="0" w:color="auto"/>
            <w:bottom w:val="none" w:sz="0" w:space="0" w:color="auto"/>
            <w:right w:val="none" w:sz="0" w:space="0" w:color="auto"/>
          </w:divBdr>
        </w:div>
        <w:div w:id="1213082019">
          <w:marLeft w:val="1080"/>
          <w:marRight w:val="0"/>
          <w:marTop w:val="120"/>
          <w:marBottom w:val="0"/>
          <w:divBdr>
            <w:top w:val="none" w:sz="0" w:space="0" w:color="auto"/>
            <w:left w:val="none" w:sz="0" w:space="0" w:color="auto"/>
            <w:bottom w:val="none" w:sz="0" w:space="0" w:color="auto"/>
            <w:right w:val="none" w:sz="0" w:space="0" w:color="auto"/>
          </w:divBdr>
        </w:div>
        <w:div w:id="1909991779">
          <w:marLeft w:val="1080"/>
          <w:marRight w:val="0"/>
          <w:marTop w:val="120"/>
          <w:marBottom w:val="0"/>
          <w:divBdr>
            <w:top w:val="none" w:sz="0" w:space="0" w:color="auto"/>
            <w:left w:val="none" w:sz="0" w:space="0" w:color="auto"/>
            <w:bottom w:val="none" w:sz="0" w:space="0" w:color="auto"/>
            <w:right w:val="none" w:sz="0" w:space="0" w:color="auto"/>
          </w:divBdr>
        </w:div>
      </w:divsChild>
    </w:div>
    <w:div w:id="702368418">
      <w:bodyDiv w:val="1"/>
      <w:marLeft w:val="0"/>
      <w:marRight w:val="0"/>
      <w:marTop w:val="0"/>
      <w:marBottom w:val="0"/>
      <w:divBdr>
        <w:top w:val="none" w:sz="0" w:space="0" w:color="auto"/>
        <w:left w:val="none" w:sz="0" w:space="0" w:color="auto"/>
        <w:bottom w:val="none" w:sz="0" w:space="0" w:color="auto"/>
        <w:right w:val="none" w:sz="0" w:space="0" w:color="auto"/>
      </w:divBdr>
    </w:div>
    <w:div w:id="710030726">
      <w:bodyDiv w:val="1"/>
      <w:marLeft w:val="0"/>
      <w:marRight w:val="0"/>
      <w:marTop w:val="0"/>
      <w:marBottom w:val="0"/>
      <w:divBdr>
        <w:top w:val="none" w:sz="0" w:space="0" w:color="auto"/>
        <w:left w:val="none" w:sz="0" w:space="0" w:color="auto"/>
        <w:bottom w:val="none" w:sz="0" w:space="0" w:color="auto"/>
        <w:right w:val="none" w:sz="0" w:space="0" w:color="auto"/>
      </w:divBdr>
      <w:divsChild>
        <w:div w:id="171116336">
          <w:marLeft w:val="187"/>
          <w:marRight w:val="0"/>
          <w:marTop w:val="80"/>
          <w:marBottom w:val="0"/>
          <w:divBdr>
            <w:top w:val="none" w:sz="0" w:space="0" w:color="auto"/>
            <w:left w:val="none" w:sz="0" w:space="0" w:color="auto"/>
            <w:bottom w:val="none" w:sz="0" w:space="0" w:color="auto"/>
            <w:right w:val="none" w:sz="0" w:space="0" w:color="auto"/>
          </w:divBdr>
        </w:div>
        <w:div w:id="1121067822">
          <w:marLeft w:val="720"/>
          <w:marRight w:val="0"/>
          <w:marTop w:val="0"/>
          <w:marBottom w:val="0"/>
          <w:divBdr>
            <w:top w:val="none" w:sz="0" w:space="0" w:color="auto"/>
            <w:left w:val="none" w:sz="0" w:space="0" w:color="auto"/>
            <w:bottom w:val="none" w:sz="0" w:space="0" w:color="auto"/>
            <w:right w:val="none" w:sz="0" w:space="0" w:color="auto"/>
          </w:divBdr>
        </w:div>
      </w:divsChild>
    </w:div>
    <w:div w:id="755597290">
      <w:bodyDiv w:val="1"/>
      <w:marLeft w:val="0"/>
      <w:marRight w:val="0"/>
      <w:marTop w:val="0"/>
      <w:marBottom w:val="0"/>
      <w:divBdr>
        <w:top w:val="none" w:sz="0" w:space="0" w:color="auto"/>
        <w:left w:val="none" w:sz="0" w:space="0" w:color="auto"/>
        <w:bottom w:val="none" w:sz="0" w:space="0" w:color="auto"/>
        <w:right w:val="none" w:sz="0" w:space="0" w:color="auto"/>
      </w:divBdr>
    </w:div>
    <w:div w:id="761874402">
      <w:bodyDiv w:val="1"/>
      <w:marLeft w:val="0"/>
      <w:marRight w:val="0"/>
      <w:marTop w:val="0"/>
      <w:marBottom w:val="0"/>
      <w:divBdr>
        <w:top w:val="none" w:sz="0" w:space="0" w:color="auto"/>
        <w:left w:val="none" w:sz="0" w:space="0" w:color="auto"/>
        <w:bottom w:val="none" w:sz="0" w:space="0" w:color="auto"/>
        <w:right w:val="none" w:sz="0" w:space="0" w:color="auto"/>
      </w:divBdr>
      <w:divsChild>
        <w:div w:id="199973003">
          <w:marLeft w:val="187"/>
          <w:marRight w:val="0"/>
          <w:marTop w:val="80"/>
          <w:marBottom w:val="0"/>
          <w:divBdr>
            <w:top w:val="none" w:sz="0" w:space="0" w:color="auto"/>
            <w:left w:val="none" w:sz="0" w:space="0" w:color="auto"/>
            <w:bottom w:val="none" w:sz="0" w:space="0" w:color="auto"/>
            <w:right w:val="none" w:sz="0" w:space="0" w:color="auto"/>
          </w:divBdr>
        </w:div>
        <w:div w:id="1457334870">
          <w:marLeft w:val="187"/>
          <w:marRight w:val="0"/>
          <w:marTop w:val="80"/>
          <w:marBottom w:val="0"/>
          <w:divBdr>
            <w:top w:val="none" w:sz="0" w:space="0" w:color="auto"/>
            <w:left w:val="none" w:sz="0" w:space="0" w:color="auto"/>
            <w:bottom w:val="none" w:sz="0" w:space="0" w:color="auto"/>
            <w:right w:val="none" w:sz="0" w:space="0" w:color="auto"/>
          </w:divBdr>
        </w:div>
      </w:divsChild>
    </w:div>
    <w:div w:id="765925505">
      <w:bodyDiv w:val="1"/>
      <w:marLeft w:val="0"/>
      <w:marRight w:val="0"/>
      <w:marTop w:val="0"/>
      <w:marBottom w:val="0"/>
      <w:divBdr>
        <w:top w:val="none" w:sz="0" w:space="0" w:color="auto"/>
        <w:left w:val="none" w:sz="0" w:space="0" w:color="auto"/>
        <w:bottom w:val="none" w:sz="0" w:space="0" w:color="auto"/>
        <w:right w:val="none" w:sz="0" w:space="0" w:color="auto"/>
      </w:divBdr>
      <w:divsChild>
        <w:div w:id="118568196">
          <w:marLeft w:val="1080"/>
          <w:marRight w:val="0"/>
          <w:marTop w:val="60"/>
          <w:marBottom w:val="0"/>
          <w:divBdr>
            <w:top w:val="none" w:sz="0" w:space="0" w:color="auto"/>
            <w:left w:val="none" w:sz="0" w:space="0" w:color="auto"/>
            <w:bottom w:val="none" w:sz="0" w:space="0" w:color="auto"/>
            <w:right w:val="none" w:sz="0" w:space="0" w:color="auto"/>
          </w:divBdr>
        </w:div>
        <w:div w:id="167909202">
          <w:marLeft w:val="446"/>
          <w:marRight w:val="0"/>
          <w:marTop w:val="60"/>
          <w:marBottom w:val="0"/>
          <w:divBdr>
            <w:top w:val="none" w:sz="0" w:space="0" w:color="auto"/>
            <w:left w:val="none" w:sz="0" w:space="0" w:color="auto"/>
            <w:bottom w:val="none" w:sz="0" w:space="0" w:color="auto"/>
            <w:right w:val="none" w:sz="0" w:space="0" w:color="auto"/>
          </w:divBdr>
        </w:div>
        <w:div w:id="183830559">
          <w:marLeft w:val="533"/>
          <w:marRight w:val="0"/>
          <w:marTop w:val="60"/>
          <w:marBottom w:val="0"/>
          <w:divBdr>
            <w:top w:val="none" w:sz="0" w:space="0" w:color="auto"/>
            <w:left w:val="none" w:sz="0" w:space="0" w:color="auto"/>
            <w:bottom w:val="none" w:sz="0" w:space="0" w:color="auto"/>
            <w:right w:val="none" w:sz="0" w:space="0" w:color="auto"/>
          </w:divBdr>
        </w:div>
        <w:div w:id="212275710">
          <w:marLeft w:val="1080"/>
          <w:marRight w:val="0"/>
          <w:marTop w:val="60"/>
          <w:marBottom w:val="0"/>
          <w:divBdr>
            <w:top w:val="none" w:sz="0" w:space="0" w:color="auto"/>
            <w:left w:val="none" w:sz="0" w:space="0" w:color="auto"/>
            <w:bottom w:val="none" w:sz="0" w:space="0" w:color="auto"/>
            <w:right w:val="none" w:sz="0" w:space="0" w:color="auto"/>
          </w:divBdr>
        </w:div>
        <w:div w:id="425688388">
          <w:marLeft w:val="533"/>
          <w:marRight w:val="0"/>
          <w:marTop w:val="60"/>
          <w:marBottom w:val="120"/>
          <w:divBdr>
            <w:top w:val="none" w:sz="0" w:space="0" w:color="auto"/>
            <w:left w:val="none" w:sz="0" w:space="0" w:color="auto"/>
            <w:bottom w:val="none" w:sz="0" w:space="0" w:color="auto"/>
            <w:right w:val="none" w:sz="0" w:space="0" w:color="auto"/>
          </w:divBdr>
        </w:div>
        <w:div w:id="667296042">
          <w:marLeft w:val="1080"/>
          <w:marRight w:val="0"/>
          <w:marTop w:val="60"/>
          <w:marBottom w:val="0"/>
          <w:divBdr>
            <w:top w:val="none" w:sz="0" w:space="0" w:color="auto"/>
            <w:left w:val="none" w:sz="0" w:space="0" w:color="auto"/>
            <w:bottom w:val="none" w:sz="0" w:space="0" w:color="auto"/>
            <w:right w:val="none" w:sz="0" w:space="0" w:color="auto"/>
          </w:divBdr>
        </w:div>
        <w:div w:id="763917597">
          <w:marLeft w:val="634"/>
          <w:marRight w:val="0"/>
          <w:marTop w:val="60"/>
          <w:marBottom w:val="120"/>
          <w:divBdr>
            <w:top w:val="none" w:sz="0" w:space="0" w:color="auto"/>
            <w:left w:val="none" w:sz="0" w:space="0" w:color="auto"/>
            <w:bottom w:val="none" w:sz="0" w:space="0" w:color="auto"/>
            <w:right w:val="none" w:sz="0" w:space="0" w:color="auto"/>
          </w:divBdr>
        </w:div>
        <w:div w:id="977488884">
          <w:marLeft w:val="634"/>
          <w:marRight w:val="0"/>
          <w:marTop w:val="60"/>
          <w:marBottom w:val="120"/>
          <w:divBdr>
            <w:top w:val="none" w:sz="0" w:space="0" w:color="auto"/>
            <w:left w:val="none" w:sz="0" w:space="0" w:color="auto"/>
            <w:bottom w:val="none" w:sz="0" w:space="0" w:color="auto"/>
            <w:right w:val="none" w:sz="0" w:space="0" w:color="auto"/>
          </w:divBdr>
        </w:div>
        <w:div w:id="1006244778">
          <w:marLeft w:val="634"/>
          <w:marRight w:val="0"/>
          <w:marTop w:val="60"/>
          <w:marBottom w:val="120"/>
          <w:divBdr>
            <w:top w:val="none" w:sz="0" w:space="0" w:color="auto"/>
            <w:left w:val="none" w:sz="0" w:space="0" w:color="auto"/>
            <w:bottom w:val="none" w:sz="0" w:space="0" w:color="auto"/>
            <w:right w:val="none" w:sz="0" w:space="0" w:color="auto"/>
          </w:divBdr>
        </w:div>
        <w:div w:id="1337423616">
          <w:marLeft w:val="1080"/>
          <w:marRight w:val="0"/>
          <w:marTop w:val="60"/>
          <w:marBottom w:val="0"/>
          <w:divBdr>
            <w:top w:val="none" w:sz="0" w:space="0" w:color="auto"/>
            <w:left w:val="none" w:sz="0" w:space="0" w:color="auto"/>
            <w:bottom w:val="none" w:sz="0" w:space="0" w:color="auto"/>
            <w:right w:val="none" w:sz="0" w:space="0" w:color="auto"/>
          </w:divBdr>
        </w:div>
        <w:div w:id="1375545688">
          <w:marLeft w:val="1080"/>
          <w:marRight w:val="0"/>
          <w:marTop w:val="60"/>
          <w:marBottom w:val="0"/>
          <w:divBdr>
            <w:top w:val="none" w:sz="0" w:space="0" w:color="auto"/>
            <w:left w:val="none" w:sz="0" w:space="0" w:color="auto"/>
            <w:bottom w:val="none" w:sz="0" w:space="0" w:color="auto"/>
            <w:right w:val="none" w:sz="0" w:space="0" w:color="auto"/>
          </w:divBdr>
        </w:div>
        <w:div w:id="1393581563">
          <w:marLeft w:val="446"/>
          <w:marRight w:val="0"/>
          <w:marTop w:val="60"/>
          <w:marBottom w:val="0"/>
          <w:divBdr>
            <w:top w:val="none" w:sz="0" w:space="0" w:color="auto"/>
            <w:left w:val="none" w:sz="0" w:space="0" w:color="auto"/>
            <w:bottom w:val="none" w:sz="0" w:space="0" w:color="auto"/>
            <w:right w:val="none" w:sz="0" w:space="0" w:color="auto"/>
          </w:divBdr>
        </w:div>
        <w:div w:id="1470591313">
          <w:marLeft w:val="1080"/>
          <w:marRight w:val="0"/>
          <w:marTop w:val="60"/>
          <w:marBottom w:val="0"/>
          <w:divBdr>
            <w:top w:val="none" w:sz="0" w:space="0" w:color="auto"/>
            <w:left w:val="none" w:sz="0" w:space="0" w:color="auto"/>
            <w:bottom w:val="none" w:sz="0" w:space="0" w:color="auto"/>
            <w:right w:val="none" w:sz="0" w:space="0" w:color="auto"/>
          </w:divBdr>
        </w:div>
        <w:div w:id="1533764653">
          <w:marLeft w:val="446"/>
          <w:marRight w:val="0"/>
          <w:marTop w:val="60"/>
          <w:marBottom w:val="0"/>
          <w:divBdr>
            <w:top w:val="none" w:sz="0" w:space="0" w:color="auto"/>
            <w:left w:val="none" w:sz="0" w:space="0" w:color="auto"/>
            <w:bottom w:val="none" w:sz="0" w:space="0" w:color="auto"/>
            <w:right w:val="none" w:sz="0" w:space="0" w:color="auto"/>
          </w:divBdr>
        </w:div>
      </w:divsChild>
    </w:div>
    <w:div w:id="811947126">
      <w:bodyDiv w:val="1"/>
      <w:marLeft w:val="0"/>
      <w:marRight w:val="0"/>
      <w:marTop w:val="0"/>
      <w:marBottom w:val="0"/>
      <w:divBdr>
        <w:top w:val="none" w:sz="0" w:space="0" w:color="auto"/>
        <w:left w:val="none" w:sz="0" w:space="0" w:color="auto"/>
        <w:bottom w:val="none" w:sz="0" w:space="0" w:color="auto"/>
        <w:right w:val="none" w:sz="0" w:space="0" w:color="auto"/>
      </w:divBdr>
      <w:divsChild>
        <w:div w:id="347752808">
          <w:marLeft w:val="187"/>
          <w:marRight w:val="0"/>
          <w:marTop w:val="80"/>
          <w:marBottom w:val="0"/>
          <w:divBdr>
            <w:top w:val="none" w:sz="0" w:space="0" w:color="auto"/>
            <w:left w:val="none" w:sz="0" w:space="0" w:color="auto"/>
            <w:bottom w:val="none" w:sz="0" w:space="0" w:color="auto"/>
            <w:right w:val="none" w:sz="0" w:space="0" w:color="auto"/>
          </w:divBdr>
        </w:div>
      </w:divsChild>
    </w:div>
    <w:div w:id="815145308">
      <w:bodyDiv w:val="1"/>
      <w:marLeft w:val="0"/>
      <w:marRight w:val="0"/>
      <w:marTop w:val="0"/>
      <w:marBottom w:val="0"/>
      <w:divBdr>
        <w:top w:val="none" w:sz="0" w:space="0" w:color="auto"/>
        <w:left w:val="none" w:sz="0" w:space="0" w:color="auto"/>
        <w:bottom w:val="none" w:sz="0" w:space="0" w:color="auto"/>
        <w:right w:val="none" w:sz="0" w:space="0" w:color="auto"/>
      </w:divBdr>
    </w:div>
    <w:div w:id="815415621">
      <w:bodyDiv w:val="1"/>
      <w:marLeft w:val="0"/>
      <w:marRight w:val="0"/>
      <w:marTop w:val="0"/>
      <w:marBottom w:val="0"/>
      <w:divBdr>
        <w:top w:val="none" w:sz="0" w:space="0" w:color="auto"/>
        <w:left w:val="none" w:sz="0" w:space="0" w:color="auto"/>
        <w:bottom w:val="none" w:sz="0" w:space="0" w:color="auto"/>
        <w:right w:val="none" w:sz="0" w:space="0" w:color="auto"/>
      </w:divBdr>
      <w:divsChild>
        <w:div w:id="26225328">
          <w:marLeft w:val="907"/>
          <w:marRight w:val="0"/>
          <w:marTop w:val="80"/>
          <w:marBottom w:val="0"/>
          <w:divBdr>
            <w:top w:val="none" w:sz="0" w:space="0" w:color="auto"/>
            <w:left w:val="none" w:sz="0" w:space="0" w:color="auto"/>
            <w:bottom w:val="none" w:sz="0" w:space="0" w:color="auto"/>
            <w:right w:val="none" w:sz="0" w:space="0" w:color="auto"/>
          </w:divBdr>
        </w:div>
        <w:div w:id="859705669">
          <w:marLeft w:val="187"/>
          <w:marRight w:val="0"/>
          <w:marTop w:val="80"/>
          <w:marBottom w:val="0"/>
          <w:divBdr>
            <w:top w:val="none" w:sz="0" w:space="0" w:color="auto"/>
            <w:left w:val="none" w:sz="0" w:space="0" w:color="auto"/>
            <w:bottom w:val="none" w:sz="0" w:space="0" w:color="auto"/>
            <w:right w:val="none" w:sz="0" w:space="0" w:color="auto"/>
          </w:divBdr>
        </w:div>
        <w:div w:id="1036197169">
          <w:marLeft w:val="907"/>
          <w:marRight w:val="0"/>
          <w:marTop w:val="80"/>
          <w:marBottom w:val="0"/>
          <w:divBdr>
            <w:top w:val="none" w:sz="0" w:space="0" w:color="auto"/>
            <w:left w:val="none" w:sz="0" w:space="0" w:color="auto"/>
            <w:bottom w:val="none" w:sz="0" w:space="0" w:color="auto"/>
            <w:right w:val="none" w:sz="0" w:space="0" w:color="auto"/>
          </w:divBdr>
        </w:div>
        <w:div w:id="1246066832">
          <w:marLeft w:val="907"/>
          <w:marRight w:val="0"/>
          <w:marTop w:val="80"/>
          <w:marBottom w:val="0"/>
          <w:divBdr>
            <w:top w:val="none" w:sz="0" w:space="0" w:color="auto"/>
            <w:left w:val="none" w:sz="0" w:space="0" w:color="auto"/>
            <w:bottom w:val="none" w:sz="0" w:space="0" w:color="auto"/>
            <w:right w:val="none" w:sz="0" w:space="0" w:color="auto"/>
          </w:divBdr>
        </w:div>
      </w:divsChild>
    </w:div>
    <w:div w:id="879828212">
      <w:bodyDiv w:val="1"/>
      <w:marLeft w:val="0"/>
      <w:marRight w:val="0"/>
      <w:marTop w:val="0"/>
      <w:marBottom w:val="0"/>
      <w:divBdr>
        <w:top w:val="none" w:sz="0" w:space="0" w:color="auto"/>
        <w:left w:val="none" w:sz="0" w:space="0" w:color="auto"/>
        <w:bottom w:val="none" w:sz="0" w:space="0" w:color="auto"/>
        <w:right w:val="none" w:sz="0" w:space="0" w:color="auto"/>
      </w:divBdr>
      <w:divsChild>
        <w:div w:id="375157515">
          <w:marLeft w:val="360"/>
          <w:marRight w:val="0"/>
          <w:marTop w:val="60"/>
          <w:marBottom w:val="0"/>
          <w:divBdr>
            <w:top w:val="none" w:sz="0" w:space="0" w:color="auto"/>
            <w:left w:val="none" w:sz="0" w:space="0" w:color="auto"/>
            <w:bottom w:val="none" w:sz="0" w:space="0" w:color="auto"/>
            <w:right w:val="none" w:sz="0" w:space="0" w:color="auto"/>
          </w:divBdr>
        </w:div>
        <w:div w:id="1094015537">
          <w:marLeft w:val="360"/>
          <w:marRight w:val="0"/>
          <w:marTop w:val="60"/>
          <w:marBottom w:val="0"/>
          <w:divBdr>
            <w:top w:val="none" w:sz="0" w:space="0" w:color="auto"/>
            <w:left w:val="none" w:sz="0" w:space="0" w:color="auto"/>
            <w:bottom w:val="none" w:sz="0" w:space="0" w:color="auto"/>
            <w:right w:val="none" w:sz="0" w:space="0" w:color="auto"/>
          </w:divBdr>
        </w:div>
        <w:div w:id="1332757543">
          <w:marLeft w:val="360"/>
          <w:marRight w:val="0"/>
          <w:marTop w:val="60"/>
          <w:marBottom w:val="0"/>
          <w:divBdr>
            <w:top w:val="none" w:sz="0" w:space="0" w:color="auto"/>
            <w:left w:val="none" w:sz="0" w:space="0" w:color="auto"/>
            <w:bottom w:val="none" w:sz="0" w:space="0" w:color="auto"/>
            <w:right w:val="none" w:sz="0" w:space="0" w:color="auto"/>
          </w:divBdr>
        </w:div>
        <w:div w:id="2082242508">
          <w:marLeft w:val="360"/>
          <w:marRight w:val="0"/>
          <w:marTop w:val="60"/>
          <w:marBottom w:val="0"/>
          <w:divBdr>
            <w:top w:val="none" w:sz="0" w:space="0" w:color="auto"/>
            <w:left w:val="none" w:sz="0" w:space="0" w:color="auto"/>
            <w:bottom w:val="none" w:sz="0" w:space="0" w:color="auto"/>
            <w:right w:val="none" w:sz="0" w:space="0" w:color="auto"/>
          </w:divBdr>
        </w:div>
      </w:divsChild>
    </w:div>
    <w:div w:id="915162513">
      <w:bodyDiv w:val="1"/>
      <w:marLeft w:val="0"/>
      <w:marRight w:val="0"/>
      <w:marTop w:val="0"/>
      <w:marBottom w:val="0"/>
      <w:divBdr>
        <w:top w:val="none" w:sz="0" w:space="0" w:color="auto"/>
        <w:left w:val="none" w:sz="0" w:space="0" w:color="auto"/>
        <w:bottom w:val="none" w:sz="0" w:space="0" w:color="auto"/>
        <w:right w:val="none" w:sz="0" w:space="0" w:color="auto"/>
      </w:divBdr>
      <w:divsChild>
        <w:div w:id="778259795">
          <w:marLeft w:val="360"/>
          <w:marRight w:val="0"/>
          <w:marTop w:val="0"/>
          <w:marBottom w:val="0"/>
          <w:divBdr>
            <w:top w:val="none" w:sz="0" w:space="0" w:color="auto"/>
            <w:left w:val="none" w:sz="0" w:space="0" w:color="auto"/>
            <w:bottom w:val="none" w:sz="0" w:space="0" w:color="auto"/>
            <w:right w:val="none" w:sz="0" w:space="0" w:color="auto"/>
          </w:divBdr>
        </w:div>
        <w:div w:id="1002045701">
          <w:marLeft w:val="360"/>
          <w:marRight w:val="0"/>
          <w:marTop w:val="0"/>
          <w:marBottom w:val="0"/>
          <w:divBdr>
            <w:top w:val="none" w:sz="0" w:space="0" w:color="auto"/>
            <w:left w:val="none" w:sz="0" w:space="0" w:color="auto"/>
            <w:bottom w:val="none" w:sz="0" w:space="0" w:color="auto"/>
            <w:right w:val="none" w:sz="0" w:space="0" w:color="auto"/>
          </w:divBdr>
        </w:div>
        <w:div w:id="1527865753">
          <w:marLeft w:val="360"/>
          <w:marRight w:val="0"/>
          <w:marTop w:val="0"/>
          <w:marBottom w:val="0"/>
          <w:divBdr>
            <w:top w:val="none" w:sz="0" w:space="0" w:color="auto"/>
            <w:left w:val="none" w:sz="0" w:space="0" w:color="auto"/>
            <w:bottom w:val="none" w:sz="0" w:space="0" w:color="auto"/>
            <w:right w:val="none" w:sz="0" w:space="0" w:color="auto"/>
          </w:divBdr>
        </w:div>
        <w:div w:id="1742483114">
          <w:marLeft w:val="360"/>
          <w:marRight w:val="0"/>
          <w:marTop w:val="0"/>
          <w:marBottom w:val="0"/>
          <w:divBdr>
            <w:top w:val="none" w:sz="0" w:space="0" w:color="auto"/>
            <w:left w:val="none" w:sz="0" w:space="0" w:color="auto"/>
            <w:bottom w:val="none" w:sz="0" w:space="0" w:color="auto"/>
            <w:right w:val="none" w:sz="0" w:space="0" w:color="auto"/>
          </w:divBdr>
        </w:div>
      </w:divsChild>
    </w:div>
    <w:div w:id="950742292">
      <w:bodyDiv w:val="1"/>
      <w:marLeft w:val="0"/>
      <w:marRight w:val="0"/>
      <w:marTop w:val="0"/>
      <w:marBottom w:val="0"/>
      <w:divBdr>
        <w:top w:val="none" w:sz="0" w:space="0" w:color="auto"/>
        <w:left w:val="none" w:sz="0" w:space="0" w:color="auto"/>
        <w:bottom w:val="none" w:sz="0" w:space="0" w:color="auto"/>
        <w:right w:val="none" w:sz="0" w:space="0" w:color="auto"/>
      </w:divBdr>
      <w:divsChild>
        <w:div w:id="183828516">
          <w:marLeft w:val="274"/>
          <w:marRight w:val="0"/>
          <w:marTop w:val="0"/>
          <w:marBottom w:val="0"/>
          <w:divBdr>
            <w:top w:val="none" w:sz="0" w:space="0" w:color="auto"/>
            <w:left w:val="none" w:sz="0" w:space="0" w:color="auto"/>
            <w:bottom w:val="none" w:sz="0" w:space="0" w:color="auto"/>
            <w:right w:val="none" w:sz="0" w:space="0" w:color="auto"/>
          </w:divBdr>
        </w:div>
        <w:div w:id="663779315">
          <w:marLeft w:val="274"/>
          <w:marRight w:val="0"/>
          <w:marTop w:val="0"/>
          <w:marBottom w:val="0"/>
          <w:divBdr>
            <w:top w:val="none" w:sz="0" w:space="0" w:color="auto"/>
            <w:left w:val="none" w:sz="0" w:space="0" w:color="auto"/>
            <w:bottom w:val="none" w:sz="0" w:space="0" w:color="auto"/>
            <w:right w:val="none" w:sz="0" w:space="0" w:color="auto"/>
          </w:divBdr>
        </w:div>
        <w:div w:id="1248928962">
          <w:marLeft w:val="274"/>
          <w:marRight w:val="0"/>
          <w:marTop w:val="0"/>
          <w:marBottom w:val="0"/>
          <w:divBdr>
            <w:top w:val="none" w:sz="0" w:space="0" w:color="auto"/>
            <w:left w:val="none" w:sz="0" w:space="0" w:color="auto"/>
            <w:bottom w:val="none" w:sz="0" w:space="0" w:color="auto"/>
            <w:right w:val="none" w:sz="0" w:space="0" w:color="auto"/>
          </w:divBdr>
        </w:div>
        <w:div w:id="1985085683">
          <w:marLeft w:val="274"/>
          <w:marRight w:val="0"/>
          <w:marTop w:val="0"/>
          <w:marBottom w:val="0"/>
          <w:divBdr>
            <w:top w:val="none" w:sz="0" w:space="0" w:color="auto"/>
            <w:left w:val="none" w:sz="0" w:space="0" w:color="auto"/>
            <w:bottom w:val="none" w:sz="0" w:space="0" w:color="auto"/>
            <w:right w:val="none" w:sz="0" w:space="0" w:color="auto"/>
          </w:divBdr>
        </w:div>
      </w:divsChild>
    </w:div>
    <w:div w:id="968974107">
      <w:bodyDiv w:val="1"/>
      <w:marLeft w:val="0"/>
      <w:marRight w:val="0"/>
      <w:marTop w:val="0"/>
      <w:marBottom w:val="0"/>
      <w:divBdr>
        <w:top w:val="none" w:sz="0" w:space="0" w:color="auto"/>
        <w:left w:val="none" w:sz="0" w:space="0" w:color="auto"/>
        <w:bottom w:val="none" w:sz="0" w:space="0" w:color="auto"/>
        <w:right w:val="none" w:sz="0" w:space="0" w:color="auto"/>
      </w:divBdr>
      <w:divsChild>
        <w:div w:id="260263948">
          <w:marLeft w:val="274"/>
          <w:marRight w:val="0"/>
          <w:marTop w:val="60"/>
          <w:marBottom w:val="0"/>
          <w:divBdr>
            <w:top w:val="none" w:sz="0" w:space="0" w:color="auto"/>
            <w:left w:val="none" w:sz="0" w:space="0" w:color="auto"/>
            <w:bottom w:val="none" w:sz="0" w:space="0" w:color="auto"/>
            <w:right w:val="none" w:sz="0" w:space="0" w:color="auto"/>
          </w:divBdr>
        </w:div>
        <w:div w:id="367605503">
          <w:marLeft w:val="360"/>
          <w:marRight w:val="0"/>
          <w:marTop w:val="0"/>
          <w:marBottom w:val="0"/>
          <w:divBdr>
            <w:top w:val="none" w:sz="0" w:space="0" w:color="auto"/>
            <w:left w:val="none" w:sz="0" w:space="0" w:color="auto"/>
            <w:bottom w:val="none" w:sz="0" w:space="0" w:color="auto"/>
            <w:right w:val="none" w:sz="0" w:space="0" w:color="auto"/>
          </w:divBdr>
        </w:div>
        <w:div w:id="377902548">
          <w:marLeft w:val="994"/>
          <w:marRight w:val="0"/>
          <w:marTop w:val="0"/>
          <w:marBottom w:val="0"/>
          <w:divBdr>
            <w:top w:val="none" w:sz="0" w:space="0" w:color="auto"/>
            <w:left w:val="none" w:sz="0" w:space="0" w:color="auto"/>
            <w:bottom w:val="none" w:sz="0" w:space="0" w:color="auto"/>
            <w:right w:val="none" w:sz="0" w:space="0" w:color="auto"/>
          </w:divBdr>
        </w:div>
        <w:div w:id="484471004">
          <w:marLeft w:val="994"/>
          <w:marRight w:val="0"/>
          <w:marTop w:val="0"/>
          <w:marBottom w:val="0"/>
          <w:divBdr>
            <w:top w:val="none" w:sz="0" w:space="0" w:color="auto"/>
            <w:left w:val="none" w:sz="0" w:space="0" w:color="auto"/>
            <w:bottom w:val="none" w:sz="0" w:space="0" w:color="auto"/>
            <w:right w:val="none" w:sz="0" w:space="0" w:color="auto"/>
          </w:divBdr>
        </w:div>
        <w:div w:id="531920699">
          <w:marLeft w:val="360"/>
          <w:marRight w:val="0"/>
          <w:marTop w:val="0"/>
          <w:marBottom w:val="0"/>
          <w:divBdr>
            <w:top w:val="none" w:sz="0" w:space="0" w:color="auto"/>
            <w:left w:val="none" w:sz="0" w:space="0" w:color="auto"/>
            <w:bottom w:val="none" w:sz="0" w:space="0" w:color="auto"/>
            <w:right w:val="none" w:sz="0" w:space="0" w:color="auto"/>
          </w:divBdr>
        </w:div>
        <w:div w:id="597759259">
          <w:marLeft w:val="994"/>
          <w:marRight w:val="0"/>
          <w:marTop w:val="0"/>
          <w:marBottom w:val="0"/>
          <w:divBdr>
            <w:top w:val="none" w:sz="0" w:space="0" w:color="auto"/>
            <w:left w:val="none" w:sz="0" w:space="0" w:color="auto"/>
            <w:bottom w:val="none" w:sz="0" w:space="0" w:color="auto"/>
            <w:right w:val="none" w:sz="0" w:space="0" w:color="auto"/>
          </w:divBdr>
        </w:div>
        <w:div w:id="1126240019">
          <w:marLeft w:val="994"/>
          <w:marRight w:val="0"/>
          <w:marTop w:val="0"/>
          <w:marBottom w:val="0"/>
          <w:divBdr>
            <w:top w:val="none" w:sz="0" w:space="0" w:color="auto"/>
            <w:left w:val="none" w:sz="0" w:space="0" w:color="auto"/>
            <w:bottom w:val="none" w:sz="0" w:space="0" w:color="auto"/>
            <w:right w:val="none" w:sz="0" w:space="0" w:color="auto"/>
          </w:divBdr>
        </w:div>
        <w:div w:id="1278827559">
          <w:marLeft w:val="274"/>
          <w:marRight w:val="0"/>
          <w:marTop w:val="60"/>
          <w:marBottom w:val="0"/>
          <w:divBdr>
            <w:top w:val="none" w:sz="0" w:space="0" w:color="auto"/>
            <w:left w:val="none" w:sz="0" w:space="0" w:color="auto"/>
            <w:bottom w:val="none" w:sz="0" w:space="0" w:color="auto"/>
            <w:right w:val="none" w:sz="0" w:space="0" w:color="auto"/>
          </w:divBdr>
        </w:div>
        <w:div w:id="1387728860">
          <w:marLeft w:val="274"/>
          <w:marRight w:val="0"/>
          <w:marTop w:val="0"/>
          <w:marBottom w:val="0"/>
          <w:divBdr>
            <w:top w:val="none" w:sz="0" w:space="0" w:color="auto"/>
            <w:left w:val="none" w:sz="0" w:space="0" w:color="auto"/>
            <w:bottom w:val="none" w:sz="0" w:space="0" w:color="auto"/>
            <w:right w:val="none" w:sz="0" w:space="0" w:color="auto"/>
          </w:divBdr>
        </w:div>
        <w:div w:id="1431509577">
          <w:marLeft w:val="360"/>
          <w:marRight w:val="0"/>
          <w:marTop w:val="0"/>
          <w:marBottom w:val="0"/>
          <w:divBdr>
            <w:top w:val="none" w:sz="0" w:space="0" w:color="auto"/>
            <w:left w:val="none" w:sz="0" w:space="0" w:color="auto"/>
            <w:bottom w:val="none" w:sz="0" w:space="0" w:color="auto"/>
            <w:right w:val="none" w:sz="0" w:space="0" w:color="auto"/>
          </w:divBdr>
        </w:div>
        <w:div w:id="1627195984">
          <w:marLeft w:val="274"/>
          <w:marRight w:val="0"/>
          <w:marTop w:val="0"/>
          <w:marBottom w:val="0"/>
          <w:divBdr>
            <w:top w:val="none" w:sz="0" w:space="0" w:color="auto"/>
            <w:left w:val="none" w:sz="0" w:space="0" w:color="auto"/>
            <w:bottom w:val="none" w:sz="0" w:space="0" w:color="auto"/>
            <w:right w:val="none" w:sz="0" w:space="0" w:color="auto"/>
          </w:divBdr>
        </w:div>
        <w:div w:id="1993363742">
          <w:marLeft w:val="274"/>
          <w:marRight w:val="0"/>
          <w:marTop w:val="0"/>
          <w:marBottom w:val="0"/>
          <w:divBdr>
            <w:top w:val="none" w:sz="0" w:space="0" w:color="auto"/>
            <w:left w:val="none" w:sz="0" w:space="0" w:color="auto"/>
            <w:bottom w:val="none" w:sz="0" w:space="0" w:color="auto"/>
            <w:right w:val="none" w:sz="0" w:space="0" w:color="auto"/>
          </w:divBdr>
        </w:div>
      </w:divsChild>
    </w:div>
    <w:div w:id="974062573">
      <w:bodyDiv w:val="1"/>
      <w:marLeft w:val="0"/>
      <w:marRight w:val="0"/>
      <w:marTop w:val="0"/>
      <w:marBottom w:val="0"/>
      <w:divBdr>
        <w:top w:val="none" w:sz="0" w:space="0" w:color="auto"/>
        <w:left w:val="none" w:sz="0" w:space="0" w:color="auto"/>
        <w:bottom w:val="none" w:sz="0" w:space="0" w:color="auto"/>
        <w:right w:val="none" w:sz="0" w:space="0" w:color="auto"/>
      </w:divBdr>
      <w:divsChild>
        <w:div w:id="132335462">
          <w:marLeft w:val="446"/>
          <w:marRight w:val="0"/>
          <w:marTop w:val="80"/>
          <w:marBottom w:val="0"/>
          <w:divBdr>
            <w:top w:val="none" w:sz="0" w:space="0" w:color="auto"/>
            <w:left w:val="none" w:sz="0" w:space="0" w:color="auto"/>
            <w:bottom w:val="none" w:sz="0" w:space="0" w:color="auto"/>
            <w:right w:val="none" w:sz="0" w:space="0" w:color="auto"/>
          </w:divBdr>
        </w:div>
        <w:div w:id="1497258743">
          <w:marLeft w:val="0"/>
          <w:marRight w:val="0"/>
          <w:marTop w:val="80"/>
          <w:marBottom w:val="0"/>
          <w:divBdr>
            <w:top w:val="none" w:sz="0" w:space="0" w:color="auto"/>
            <w:left w:val="none" w:sz="0" w:space="0" w:color="auto"/>
            <w:bottom w:val="none" w:sz="0" w:space="0" w:color="auto"/>
            <w:right w:val="none" w:sz="0" w:space="0" w:color="auto"/>
          </w:divBdr>
        </w:div>
      </w:divsChild>
    </w:div>
    <w:div w:id="1031689051">
      <w:bodyDiv w:val="1"/>
      <w:marLeft w:val="0"/>
      <w:marRight w:val="0"/>
      <w:marTop w:val="0"/>
      <w:marBottom w:val="0"/>
      <w:divBdr>
        <w:top w:val="none" w:sz="0" w:space="0" w:color="auto"/>
        <w:left w:val="none" w:sz="0" w:space="0" w:color="auto"/>
        <w:bottom w:val="none" w:sz="0" w:space="0" w:color="auto"/>
        <w:right w:val="none" w:sz="0" w:space="0" w:color="auto"/>
      </w:divBdr>
    </w:div>
    <w:div w:id="1033845949">
      <w:bodyDiv w:val="1"/>
      <w:marLeft w:val="0"/>
      <w:marRight w:val="0"/>
      <w:marTop w:val="0"/>
      <w:marBottom w:val="0"/>
      <w:divBdr>
        <w:top w:val="none" w:sz="0" w:space="0" w:color="auto"/>
        <w:left w:val="none" w:sz="0" w:space="0" w:color="auto"/>
        <w:bottom w:val="none" w:sz="0" w:space="0" w:color="auto"/>
        <w:right w:val="none" w:sz="0" w:space="0" w:color="auto"/>
      </w:divBdr>
      <w:divsChild>
        <w:div w:id="1634753369">
          <w:marLeft w:val="806"/>
          <w:marRight w:val="0"/>
          <w:marTop w:val="60"/>
          <w:marBottom w:val="0"/>
          <w:divBdr>
            <w:top w:val="none" w:sz="0" w:space="0" w:color="auto"/>
            <w:left w:val="none" w:sz="0" w:space="0" w:color="auto"/>
            <w:bottom w:val="none" w:sz="0" w:space="0" w:color="auto"/>
            <w:right w:val="none" w:sz="0" w:space="0" w:color="auto"/>
          </w:divBdr>
        </w:div>
        <w:div w:id="1872760233">
          <w:marLeft w:val="446"/>
          <w:marRight w:val="0"/>
          <w:marTop w:val="60"/>
          <w:marBottom w:val="0"/>
          <w:divBdr>
            <w:top w:val="none" w:sz="0" w:space="0" w:color="auto"/>
            <w:left w:val="none" w:sz="0" w:space="0" w:color="auto"/>
            <w:bottom w:val="none" w:sz="0" w:space="0" w:color="auto"/>
            <w:right w:val="none" w:sz="0" w:space="0" w:color="auto"/>
          </w:divBdr>
        </w:div>
        <w:div w:id="1971469758">
          <w:marLeft w:val="806"/>
          <w:marRight w:val="0"/>
          <w:marTop w:val="60"/>
          <w:marBottom w:val="0"/>
          <w:divBdr>
            <w:top w:val="none" w:sz="0" w:space="0" w:color="auto"/>
            <w:left w:val="none" w:sz="0" w:space="0" w:color="auto"/>
            <w:bottom w:val="none" w:sz="0" w:space="0" w:color="auto"/>
            <w:right w:val="none" w:sz="0" w:space="0" w:color="auto"/>
          </w:divBdr>
        </w:div>
        <w:div w:id="2109040563">
          <w:marLeft w:val="446"/>
          <w:marRight w:val="0"/>
          <w:marTop w:val="60"/>
          <w:marBottom w:val="0"/>
          <w:divBdr>
            <w:top w:val="none" w:sz="0" w:space="0" w:color="auto"/>
            <w:left w:val="none" w:sz="0" w:space="0" w:color="auto"/>
            <w:bottom w:val="none" w:sz="0" w:space="0" w:color="auto"/>
            <w:right w:val="none" w:sz="0" w:space="0" w:color="auto"/>
          </w:divBdr>
        </w:div>
      </w:divsChild>
    </w:div>
    <w:div w:id="1080758269">
      <w:bodyDiv w:val="1"/>
      <w:marLeft w:val="0"/>
      <w:marRight w:val="0"/>
      <w:marTop w:val="0"/>
      <w:marBottom w:val="0"/>
      <w:divBdr>
        <w:top w:val="none" w:sz="0" w:space="0" w:color="auto"/>
        <w:left w:val="none" w:sz="0" w:space="0" w:color="auto"/>
        <w:bottom w:val="none" w:sz="0" w:space="0" w:color="auto"/>
        <w:right w:val="none" w:sz="0" w:space="0" w:color="auto"/>
      </w:divBdr>
    </w:div>
    <w:div w:id="1106850152">
      <w:bodyDiv w:val="1"/>
      <w:marLeft w:val="0"/>
      <w:marRight w:val="0"/>
      <w:marTop w:val="0"/>
      <w:marBottom w:val="0"/>
      <w:divBdr>
        <w:top w:val="none" w:sz="0" w:space="0" w:color="auto"/>
        <w:left w:val="none" w:sz="0" w:space="0" w:color="auto"/>
        <w:bottom w:val="none" w:sz="0" w:space="0" w:color="auto"/>
        <w:right w:val="none" w:sz="0" w:space="0" w:color="auto"/>
      </w:divBdr>
    </w:div>
    <w:div w:id="1140417273">
      <w:bodyDiv w:val="1"/>
      <w:marLeft w:val="0"/>
      <w:marRight w:val="0"/>
      <w:marTop w:val="0"/>
      <w:marBottom w:val="0"/>
      <w:divBdr>
        <w:top w:val="none" w:sz="0" w:space="0" w:color="auto"/>
        <w:left w:val="none" w:sz="0" w:space="0" w:color="auto"/>
        <w:bottom w:val="none" w:sz="0" w:space="0" w:color="auto"/>
        <w:right w:val="none" w:sz="0" w:space="0" w:color="auto"/>
      </w:divBdr>
    </w:div>
    <w:div w:id="1155805784">
      <w:bodyDiv w:val="1"/>
      <w:marLeft w:val="0"/>
      <w:marRight w:val="0"/>
      <w:marTop w:val="0"/>
      <w:marBottom w:val="0"/>
      <w:divBdr>
        <w:top w:val="none" w:sz="0" w:space="0" w:color="auto"/>
        <w:left w:val="none" w:sz="0" w:space="0" w:color="auto"/>
        <w:bottom w:val="none" w:sz="0" w:space="0" w:color="auto"/>
        <w:right w:val="none" w:sz="0" w:space="0" w:color="auto"/>
      </w:divBdr>
    </w:div>
    <w:div w:id="1191186695">
      <w:bodyDiv w:val="1"/>
      <w:marLeft w:val="0"/>
      <w:marRight w:val="0"/>
      <w:marTop w:val="0"/>
      <w:marBottom w:val="0"/>
      <w:divBdr>
        <w:top w:val="none" w:sz="0" w:space="0" w:color="auto"/>
        <w:left w:val="none" w:sz="0" w:space="0" w:color="auto"/>
        <w:bottom w:val="none" w:sz="0" w:space="0" w:color="auto"/>
        <w:right w:val="none" w:sz="0" w:space="0" w:color="auto"/>
      </w:divBdr>
      <w:divsChild>
        <w:div w:id="374934207">
          <w:marLeft w:val="187"/>
          <w:marRight w:val="0"/>
          <w:marTop w:val="80"/>
          <w:marBottom w:val="0"/>
          <w:divBdr>
            <w:top w:val="none" w:sz="0" w:space="0" w:color="auto"/>
            <w:left w:val="none" w:sz="0" w:space="0" w:color="auto"/>
            <w:bottom w:val="none" w:sz="0" w:space="0" w:color="auto"/>
            <w:right w:val="none" w:sz="0" w:space="0" w:color="auto"/>
          </w:divBdr>
        </w:div>
        <w:div w:id="959267366">
          <w:marLeft w:val="187"/>
          <w:marRight w:val="0"/>
          <w:marTop w:val="80"/>
          <w:marBottom w:val="0"/>
          <w:divBdr>
            <w:top w:val="none" w:sz="0" w:space="0" w:color="auto"/>
            <w:left w:val="none" w:sz="0" w:space="0" w:color="auto"/>
            <w:bottom w:val="none" w:sz="0" w:space="0" w:color="auto"/>
            <w:right w:val="none" w:sz="0" w:space="0" w:color="auto"/>
          </w:divBdr>
        </w:div>
        <w:div w:id="966936685">
          <w:marLeft w:val="907"/>
          <w:marRight w:val="0"/>
          <w:marTop w:val="80"/>
          <w:marBottom w:val="0"/>
          <w:divBdr>
            <w:top w:val="none" w:sz="0" w:space="0" w:color="auto"/>
            <w:left w:val="none" w:sz="0" w:space="0" w:color="auto"/>
            <w:bottom w:val="none" w:sz="0" w:space="0" w:color="auto"/>
            <w:right w:val="none" w:sz="0" w:space="0" w:color="auto"/>
          </w:divBdr>
        </w:div>
        <w:div w:id="1638991932">
          <w:marLeft w:val="907"/>
          <w:marRight w:val="0"/>
          <w:marTop w:val="80"/>
          <w:marBottom w:val="0"/>
          <w:divBdr>
            <w:top w:val="none" w:sz="0" w:space="0" w:color="auto"/>
            <w:left w:val="none" w:sz="0" w:space="0" w:color="auto"/>
            <w:bottom w:val="none" w:sz="0" w:space="0" w:color="auto"/>
            <w:right w:val="none" w:sz="0" w:space="0" w:color="auto"/>
          </w:divBdr>
        </w:div>
      </w:divsChild>
    </w:div>
    <w:div w:id="1193617575">
      <w:bodyDiv w:val="1"/>
      <w:marLeft w:val="0"/>
      <w:marRight w:val="0"/>
      <w:marTop w:val="0"/>
      <w:marBottom w:val="0"/>
      <w:divBdr>
        <w:top w:val="none" w:sz="0" w:space="0" w:color="auto"/>
        <w:left w:val="none" w:sz="0" w:space="0" w:color="auto"/>
        <w:bottom w:val="none" w:sz="0" w:space="0" w:color="auto"/>
        <w:right w:val="none" w:sz="0" w:space="0" w:color="auto"/>
      </w:divBdr>
      <w:divsChild>
        <w:div w:id="575700682">
          <w:marLeft w:val="547"/>
          <w:marRight w:val="0"/>
          <w:marTop w:val="115"/>
          <w:marBottom w:val="0"/>
          <w:divBdr>
            <w:top w:val="none" w:sz="0" w:space="0" w:color="auto"/>
            <w:left w:val="none" w:sz="0" w:space="0" w:color="auto"/>
            <w:bottom w:val="none" w:sz="0" w:space="0" w:color="auto"/>
            <w:right w:val="none" w:sz="0" w:space="0" w:color="auto"/>
          </w:divBdr>
        </w:div>
        <w:div w:id="1310089575">
          <w:marLeft w:val="547"/>
          <w:marRight w:val="0"/>
          <w:marTop w:val="115"/>
          <w:marBottom w:val="0"/>
          <w:divBdr>
            <w:top w:val="none" w:sz="0" w:space="0" w:color="auto"/>
            <w:left w:val="none" w:sz="0" w:space="0" w:color="auto"/>
            <w:bottom w:val="none" w:sz="0" w:space="0" w:color="auto"/>
            <w:right w:val="none" w:sz="0" w:space="0" w:color="auto"/>
          </w:divBdr>
        </w:div>
      </w:divsChild>
    </w:div>
    <w:div w:id="1292050814">
      <w:bodyDiv w:val="1"/>
      <w:marLeft w:val="0"/>
      <w:marRight w:val="0"/>
      <w:marTop w:val="0"/>
      <w:marBottom w:val="0"/>
      <w:divBdr>
        <w:top w:val="none" w:sz="0" w:space="0" w:color="auto"/>
        <w:left w:val="none" w:sz="0" w:space="0" w:color="auto"/>
        <w:bottom w:val="none" w:sz="0" w:space="0" w:color="auto"/>
        <w:right w:val="none" w:sz="0" w:space="0" w:color="auto"/>
      </w:divBdr>
      <w:divsChild>
        <w:div w:id="507796743">
          <w:marLeft w:val="360"/>
          <w:marRight w:val="0"/>
          <w:marTop w:val="60"/>
          <w:marBottom w:val="0"/>
          <w:divBdr>
            <w:top w:val="none" w:sz="0" w:space="0" w:color="auto"/>
            <w:left w:val="none" w:sz="0" w:space="0" w:color="auto"/>
            <w:bottom w:val="none" w:sz="0" w:space="0" w:color="auto"/>
            <w:right w:val="none" w:sz="0" w:space="0" w:color="auto"/>
          </w:divBdr>
        </w:div>
        <w:div w:id="740950669">
          <w:marLeft w:val="360"/>
          <w:marRight w:val="0"/>
          <w:marTop w:val="60"/>
          <w:marBottom w:val="0"/>
          <w:divBdr>
            <w:top w:val="none" w:sz="0" w:space="0" w:color="auto"/>
            <w:left w:val="none" w:sz="0" w:space="0" w:color="auto"/>
            <w:bottom w:val="none" w:sz="0" w:space="0" w:color="auto"/>
            <w:right w:val="none" w:sz="0" w:space="0" w:color="auto"/>
          </w:divBdr>
        </w:div>
        <w:div w:id="1530221299">
          <w:marLeft w:val="374"/>
          <w:marRight w:val="0"/>
          <w:marTop w:val="60"/>
          <w:marBottom w:val="0"/>
          <w:divBdr>
            <w:top w:val="none" w:sz="0" w:space="0" w:color="auto"/>
            <w:left w:val="none" w:sz="0" w:space="0" w:color="auto"/>
            <w:bottom w:val="none" w:sz="0" w:space="0" w:color="auto"/>
            <w:right w:val="none" w:sz="0" w:space="0" w:color="auto"/>
          </w:divBdr>
        </w:div>
        <w:div w:id="1677927629">
          <w:marLeft w:val="360"/>
          <w:marRight w:val="0"/>
          <w:marTop w:val="60"/>
          <w:marBottom w:val="0"/>
          <w:divBdr>
            <w:top w:val="none" w:sz="0" w:space="0" w:color="auto"/>
            <w:left w:val="none" w:sz="0" w:space="0" w:color="auto"/>
            <w:bottom w:val="none" w:sz="0" w:space="0" w:color="auto"/>
            <w:right w:val="none" w:sz="0" w:space="0" w:color="auto"/>
          </w:divBdr>
        </w:div>
        <w:div w:id="1757169614">
          <w:marLeft w:val="360"/>
          <w:marRight w:val="0"/>
          <w:marTop w:val="60"/>
          <w:marBottom w:val="0"/>
          <w:divBdr>
            <w:top w:val="none" w:sz="0" w:space="0" w:color="auto"/>
            <w:left w:val="none" w:sz="0" w:space="0" w:color="auto"/>
            <w:bottom w:val="none" w:sz="0" w:space="0" w:color="auto"/>
            <w:right w:val="none" w:sz="0" w:space="0" w:color="auto"/>
          </w:divBdr>
        </w:div>
      </w:divsChild>
    </w:div>
    <w:div w:id="1302346130">
      <w:bodyDiv w:val="1"/>
      <w:marLeft w:val="0"/>
      <w:marRight w:val="0"/>
      <w:marTop w:val="0"/>
      <w:marBottom w:val="0"/>
      <w:divBdr>
        <w:top w:val="none" w:sz="0" w:space="0" w:color="auto"/>
        <w:left w:val="none" w:sz="0" w:space="0" w:color="auto"/>
        <w:bottom w:val="none" w:sz="0" w:space="0" w:color="auto"/>
        <w:right w:val="none" w:sz="0" w:space="0" w:color="auto"/>
      </w:divBdr>
      <w:divsChild>
        <w:div w:id="52045418">
          <w:marLeft w:val="374"/>
          <w:marRight w:val="0"/>
          <w:marTop w:val="0"/>
          <w:marBottom w:val="0"/>
          <w:divBdr>
            <w:top w:val="none" w:sz="0" w:space="0" w:color="auto"/>
            <w:left w:val="none" w:sz="0" w:space="0" w:color="auto"/>
            <w:bottom w:val="none" w:sz="0" w:space="0" w:color="auto"/>
            <w:right w:val="none" w:sz="0" w:space="0" w:color="auto"/>
          </w:divBdr>
        </w:div>
        <w:div w:id="126515938">
          <w:marLeft w:val="187"/>
          <w:marRight w:val="0"/>
          <w:marTop w:val="0"/>
          <w:marBottom w:val="0"/>
          <w:divBdr>
            <w:top w:val="none" w:sz="0" w:space="0" w:color="auto"/>
            <w:left w:val="none" w:sz="0" w:space="0" w:color="auto"/>
            <w:bottom w:val="none" w:sz="0" w:space="0" w:color="auto"/>
            <w:right w:val="none" w:sz="0" w:space="0" w:color="auto"/>
          </w:divBdr>
        </w:div>
        <w:div w:id="433286066">
          <w:marLeft w:val="720"/>
          <w:marRight w:val="0"/>
          <w:marTop w:val="0"/>
          <w:marBottom w:val="0"/>
          <w:divBdr>
            <w:top w:val="none" w:sz="0" w:space="0" w:color="auto"/>
            <w:left w:val="none" w:sz="0" w:space="0" w:color="auto"/>
            <w:bottom w:val="none" w:sz="0" w:space="0" w:color="auto"/>
            <w:right w:val="none" w:sz="0" w:space="0" w:color="auto"/>
          </w:divBdr>
        </w:div>
        <w:div w:id="683171225">
          <w:marLeft w:val="187"/>
          <w:marRight w:val="0"/>
          <w:marTop w:val="0"/>
          <w:marBottom w:val="0"/>
          <w:divBdr>
            <w:top w:val="none" w:sz="0" w:space="0" w:color="auto"/>
            <w:left w:val="none" w:sz="0" w:space="0" w:color="auto"/>
            <w:bottom w:val="none" w:sz="0" w:space="0" w:color="auto"/>
            <w:right w:val="none" w:sz="0" w:space="0" w:color="auto"/>
          </w:divBdr>
        </w:div>
        <w:div w:id="819689687">
          <w:marLeft w:val="720"/>
          <w:marRight w:val="0"/>
          <w:marTop w:val="0"/>
          <w:marBottom w:val="0"/>
          <w:divBdr>
            <w:top w:val="none" w:sz="0" w:space="0" w:color="auto"/>
            <w:left w:val="none" w:sz="0" w:space="0" w:color="auto"/>
            <w:bottom w:val="none" w:sz="0" w:space="0" w:color="auto"/>
            <w:right w:val="none" w:sz="0" w:space="0" w:color="auto"/>
          </w:divBdr>
        </w:div>
        <w:div w:id="1205100893">
          <w:marLeft w:val="720"/>
          <w:marRight w:val="0"/>
          <w:marTop w:val="0"/>
          <w:marBottom w:val="0"/>
          <w:divBdr>
            <w:top w:val="none" w:sz="0" w:space="0" w:color="auto"/>
            <w:left w:val="none" w:sz="0" w:space="0" w:color="auto"/>
            <w:bottom w:val="none" w:sz="0" w:space="0" w:color="auto"/>
            <w:right w:val="none" w:sz="0" w:space="0" w:color="auto"/>
          </w:divBdr>
        </w:div>
        <w:div w:id="1938445959">
          <w:marLeft w:val="720"/>
          <w:marRight w:val="0"/>
          <w:marTop w:val="0"/>
          <w:marBottom w:val="0"/>
          <w:divBdr>
            <w:top w:val="none" w:sz="0" w:space="0" w:color="auto"/>
            <w:left w:val="none" w:sz="0" w:space="0" w:color="auto"/>
            <w:bottom w:val="none" w:sz="0" w:space="0" w:color="auto"/>
            <w:right w:val="none" w:sz="0" w:space="0" w:color="auto"/>
          </w:divBdr>
        </w:div>
      </w:divsChild>
    </w:div>
    <w:div w:id="1312520381">
      <w:bodyDiv w:val="1"/>
      <w:marLeft w:val="0"/>
      <w:marRight w:val="0"/>
      <w:marTop w:val="0"/>
      <w:marBottom w:val="0"/>
      <w:divBdr>
        <w:top w:val="none" w:sz="0" w:space="0" w:color="auto"/>
        <w:left w:val="none" w:sz="0" w:space="0" w:color="auto"/>
        <w:bottom w:val="none" w:sz="0" w:space="0" w:color="auto"/>
        <w:right w:val="none" w:sz="0" w:space="0" w:color="auto"/>
      </w:divBdr>
    </w:div>
    <w:div w:id="1337268453">
      <w:bodyDiv w:val="1"/>
      <w:marLeft w:val="0"/>
      <w:marRight w:val="0"/>
      <w:marTop w:val="0"/>
      <w:marBottom w:val="0"/>
      <w:divBdr>
        <w:top w:val="none" w:sz="0" w:space="0" w:color="auto"/>
        <w:left w:val="none" w:sz="0" w:space="0" w:color="auto"/>
        <w:bottom w:val="none" w:sz="0" w:space="0" w:color="auto"/>
        <w:right w:val="none" w:sz="0" w:space="0" w:color="auto"/>
      </w:divBdr>
    </w:div>
    <w:div w:id="1342008934">
      <w:bodyDiv w:val="1"/>
      <w:marLeft w:val="0"/>
      <w:marRight w:val="0"/>
      <w:marTop w:val="0"/>
      <w:marBottom w:val="0"/>
      <w:divBdr>
        <w:top w:val="none" w:sz="0" w:space="0" w:color="auto"/>
        <w:left w:val="none" w:sz="0" w:space="0" w:color="auto"/>
        <w:bottom w:val="none" w:sz="0" w:space="0" w:color="auto"/>
        <w:right w:val="none" w:sz="0" w:space="0" w:color="auto"/>
      </w:divBdr>
      <w:divsChild>
        <w:div w:id="708454195">
          <w:marLeft w:val="360"/>
          <w:marRight w:val="0"/>
          <w:marTop w:val="60"/>
          <w:marBottom w:val="0"/>
          <w:divBdr>
            <w:top w:val="none" w:sz="0" w:space="0" w:color="auto"/>
            <w:left w:val="none" w:sz="0" w:space="0" w:color="auto"/>
            <w:bottom w:val="none" w:sz="0" w:space="0" w:color="auto"/>
            <w:right w:val="none" w:sz="0" w:space="0" w:color="auto"/>
          </w:divBdr>
        </w:div>
        <w:div w:id="755783108">
          <w:marLeft w:val="360"/>
          <w:marRight w:val="0"/>
          <w:marTop w:val="60"/>
          <w:marBottom w:val="0"/>
          <w:divBdr>
            <w:top w:val="none" w:sz="0" w:space="0" w:color="auto"/>
            <w:left w:val="none" w:sz="0" w:space="0" w:color="auto"/>
            <w:bottom w:val="none" w:sz="0" w:space="0" w:color="auto"/>
            <w:right w:val="none" w:sz="0" w:space="0" w:color="auto"/>
          </w:divBdr>
        </w:div>
        <w:div w:id="1621448887">
          <w:marLeft w:val="360"/>
          <w:marRight w:val="0"/>
          <w:marTop w:val="60"/>
          <w:marBottom w:val="0"/>
          <w:divBdr>
            <w:top w:val="none" w:sz="0" w:space="0" w:color="auto"/>
            <w:left w:val="none" w:sz="0" w:space="0" w:color="auto"/>
            <w:bottom w:val="none" w:sz="0" w:space="0" w:color="auto"/>
            <w:right w:val="none" w:sz="0" w:space="0" w:color="auto"/>
          </w:divBdr>
        </w:div>
        <w:div w:id="1789351356">
          <w:marLeft w:val="360"/>
          <w:marRight w:val="0"/>
          <w:marTop w:val="60"/>
          <w:marBottom w:val="0"/>
          <w:divBdr>
            <w:top w:val="none" w:sz="0" w:space="0" w:color="auto"/>
            <w:left w:val="none" w:sz="0" w:space="0" w:color="auto"/>
            <w:bottom w:val="none" w:sz="0" w:space="0" w:color="auto"/>
            <w:right w:val="none" w:sz="0" w:space="0" w:color="auto"/>
          </w:divBdr>
        </w:div>
      </w:divsChild>
    </w:div>
    <w:div w:id="1357584351">
      <w:bodyDiv w:val="1"/>
      <w:marLeft w:val="0"/>
      <w:marRight w:val="0"/>
      <w:marTop w:val="0"/>
      <w:marBottom w:val="0"/>
      <w:divBdr>
        <w:top w:val="none" w:sz="0" w:space="0" w:color="auto"/>
        <w:left w:val="none" w:sz="0" w:space="0" w:color="auto"/>
        <w:bottom w:val="none" w:sz="0" w:space="0" w:color="auto"/>
        <w:right w:val="none" w:sz="0" w:space="0" w:color="auto"/>
      </w:divBdr>
      <w:divsChild>
        <w:div w:id="283195514">
          <w:marLeft w:val="187"/>
          <w:marRight w:val="0"/>
          <w:marTop w:val="80"/>
          <w:marBottom w:val="0"/>
          <w:divBdr>
            <w:top w:val="none" w:sz="0" w:space="0" w:color="auto"/>
            <w:left w:val="none" w:sz="0" w:space="0" w:color="auto"/>
            <w:bottom w:val="none" w:sz="0" w:space="0" w:color="auto"/>
            <w:right w:val="none" w:sz="0" w:space="0" w:color="auto"/>
          </w:divBdr>
        </w:div>
        <w:div w:id="1485780704">
          <w:marLeft w:val="720"/>
          <w:marRight w:val="0"/>
          <w:marTop w:val="0"/>
          <w:marBottom w:val="0"/>
          <w:divBdr>
            <w:top w:val="none" w:sz="0" w:space="0" w:color="auto"/>
            <w:left w:val="none" w:sz="0" w:space="0" w:color="auto"/>
            <w:bottom w:val="none" w:sz="0" w:space="0" w:color="auto"/>
            <w:right w:val="none" w:sz="0" w:space="0" w:color="auto"/>
          </w:divBdr>
        </w:div>
      </w:divsChild>
    </w:div>
    <w:div w:id="1363895334">
      <w:bodyDiv w:val="1"/>
      <w:marLeft w:val="0"/>
      <w:marRight w:val="0"/>
      <w:marTop w:val="0"/>
      <w:marBottom w:val="0"/>
      <w:divBdr>
        <w:top w:val="none" w:sz="0" w:space="0" w:color="auto"/>
        <w:left w:val="none" w:sz="0" w:space="0" w:color="auto"/>
        <w:bottom w:val="none" w:sz="0" w:space="0" w:color="auto"/>
        <w:right w:val="none" w:sz="0" w:space="0" w:color="auto"/>
      </w:divBdr>
    </w:div>
    <w:div w:id="1367023097">
      <w:bodyDiv w:val="1"/>
      <w:marLeft w:val="0"/>
      <w:marRight w:val="0"/>
      <w:marTop w:val="0"/>
      <w:marBottom w:val="0"/>
      <w:divBdr>
        <w:top w:val="none" w:sz="0" w:space="0" w:color="auto"/>
        <w:left w:val="none" w:sz="0" w:space="0" w:color="auto"/>
        <w:bottom w:val="none" w:sz="0" w:space="0" w:color="auto"/>
        <w:right w:val="none" w:sz="0" w:space="0" w:color="auto"/>
      </w:divBdr>
    </w:div>
    <w:div w:id="1381317617">
      <w:bodyDiv w:val="1"/>
      <w:marLeft w:val="0"/>
      <w:marRight w:val="0"/>
      <w:marTop w:val="0"/>
      <w:marBottom w:val="0"/>
      <w:divBdr>
        <w:top w:val="none" w:sz="0" w:space="0" w:color="auto"/>
        <w:left w:val="none" w:sz="0" w:space="0" w:color="auto"/>
        <w:bottom w:val="none" w:sz="0" w:space="0" w:color="auto"/>
        <w:right w:val="none" w:sz="0" w:space="0" w:color="auto"/>
      </w:divBdr>
    </w:div>
    <w:div w:id="1382441909">
      <w:bodyDiv w:val="1"/>
      <w:marLeft w:val="0"/>
      <w:marRight w:val="0"/>
      <w:marTop w:val="0"/>
      <w:marBottom w:val="0"/>
      <w:divBdr>
        <w:top w:val="none" w:sz="0" w:space="0" w:color="auto"/>
        <w:left w:val="none" w:sz="0" w:space="0" w:color="auto"/>
        <w:bottom w:val="none" w:sz="0" w:space="0" w:color="auto"/>
        <w:right w:val="none" w:sz="0" w:space="0" w:color="auto"/>
      </w:divBdr>
      <w:divsChild>
        <w:div w:id="204946331">
          <w:marLeft w:val="274"/>
          <w:marRight w:val="0"/>
          <w:marTop w:val="0"/>
          <w:marBottom w:val="76"/>
          <w:divBdr>
            <w:top w:val="none" w:sz="0" w:space="0" w:color="auto"/>
            <w:left w:val="none" w:sz="0" w:space="0" w:color="auto"/>
            <w:bottom w:val="none" w:sz="0" w:space="0" w:color="auto"/>
            <w:right w:val="none" w:sz="0" w:space="0" w:color="auto"/>
          </w:divBdr>
        </w:div>
        <w:div w:id="574894678">
          <w:marLeft w:val="274"/>
          <w:marRight w:val="0"/>
          <w:marTop w:val="0"/>
          <w:marBottom w:val="76"/>
          <w:divBdr>
            <w:top w:val="none" w:sz="0" w:space="0" w:color="auto"/>
            <w:left w:val="none" w:sz="0" w:space="0" w:color="auto"/>
            <w:bottom w:val="none" w:sz="0" w:space="0" w:color="auto"/>
            <w:right w:val="none" w:sz="0" w:space="0" w:color="auto"/>
          </w:divBdr>
        </w:div>
        <w:div w:id="631138929">
          <w:marLeft w:val="274"/>
          <w:marRight w:val="0"/>
          <w:marTop w:val="0"/>
          <w:marBottom w:val="76"/>
          <w:divBdr>
            <w:top w:val="none" w:sz="0" w:space="0" w:color="auto"/>
            <w:left w:val="none" w:sz="0" w:space="0" w:color="auto"/>
            <w:bottom w:val="none" w:sz="0" w:space="0" w:color="auto"/>
            <w:right w:val="none" w:sz="0" w:space="0" w:color="auto"/>
          </w:divBdr>
        </w:div>
        <w:div w:id="655302046">
          <w:marLeft w:val="274"/>
          <w:marRight w:val="0"/>
          <w:marTop w:val="0"/>
          <w:marBottom w:val="76"/>
          <w:divBdr>
            <w:top w:val="none" w:sz="0" w:space="0" w:color="auto"/>
            <w:left w:val="none" w:sz="0" w:space="0" w:color="auto"/>
            <w:bottom w:val="none" w:sz="0" w:space="0" w:color="auto"/>
            <w:right w:val="none" w:sz="0" w:space="0" w:color="auto"/>
          </w:divBdr>
        </w:div>
        <w:div w:id="663435776">
          <w:marLeft w:val="274"/>
          <w:marRight w:val="0"/>
          <w:marTop w:val="0"/>
          <w:marBottom w:val="76"/>
          <w:divBdr>
            <w:top w:val="none" w:sz="0" w:space="0" w:color="auto"/>
            <w:left w:val="none" w:sz="0" w:space="0" w:color="auto"/>
            <w:bottom w:val="none" w:sz="0" w:space="0" w:color="auto"/>
            <w:right w:val="none" w:sz="0" w:space="0" w:color="auto"/>
          </w:divBdr>
        </w:div>
        <w:div w:id="750733933">
          <w:marLeft w:val="274"/>
          <w:marRight w:val="0"/>
          <w:marTop w:val="0"/>
          <w:marBottom w:val="76"/>
          <w:divBdr>
            <w:top w:val="none" w:sz="0" w:space="0" w:color="auto"/>
            <w:left w:val="none" w:sz="0" w:space="0" w:color="auto"/>
            <w:bottom w:val="none" w:sz="0" w:space="0" w:color="auto"/>
            <w:right w:val="none" w:sz="0" w:space="0" w:color="auto"/>
          </w:divBdr>
        </w:div>
        <w:div w:id="770012649">
          <w:marLeft w:val="274"/>
          <w:marRight w:val="0"/>
          <w:marTop w:val="0"/>
          <w:marBottom w:val="76"/>
          <w:divBdr>
            <w:top w:val="none" w:sz="0" w:space="0" w:color="auto"/>
            <w:left w:val="none" w:sz="0" w:space="0" w:color="auto"/>
            <w:bottom w:val="none" w:sz="0" w:space="0" w:color="auto"/>
            <w:right w:val="none" w:sz="0" w:space="0" w:color="auto"/>
          </w:divBdr>
        </w:div>
        <w:div w:id="842934624">
          <w:marLeft w:val="274"/>
          <w:marRight w:val="0"/>
          <w:marTop w:val="0"/>
          <w:marBottom w:val="76"/>
          <w:divBdr>
            <w:top w:val="none" w:sz="0" w:space="0" w:color="auto"/>
            <w:left w:val="none" w:sz="0" w:space="0" w:color="auto"/>
            <w:bottom w:val="none" w:sz="0" w:space="0" w:color="auto"/>
            <w:right w:val="none" w:sz="0" w:space="0" w:color="auto"/>
          </w:divBdr>
        </w:div>
        <w:div w:id="919103220">
          <w:marLeft w:val="274"/>
          <w:marRight w:val="0"/>
          <w:marTop w:val="0"/>
          <w:marBottom w:val="76"/>
          <w:divBdr>
            <w:top w:val="none" w:sz="0" w:space="0" w:color="auto"/>
            <w:left w:val="none" w:sz="0" w:space="0" w:color="auto"/>
            <w:bottom w:val="none" w:sz="0" w:space="0" w:color="auto"/>
            <w:right w:val="none" w:sz="0" w:space="0" w:color="auto"/>
          </w:divBdr>
        </w:div>
        <w:div w:id="1073966877">
          <w:marLeft w:val="274"/>
          <w:marRight w:val="0"/>
          <w:marTop w:val="0"/>
          <w:marBottom w:val="76"/>
          <w:divBdr>
            <w:top w:val="none" w:sz="0" w:space="0" w:color="auto"/>
            <w:left w:val="none" w:sz="0" w:space="0" w:color="auto"/>
            <w:bottom w:val="none" w:sz="0" w:space="0" w:color="auto"/>
            <w:right w:val="none" w:sz="0" w:space="0" w:color="auto"/>
          </w:divBdr>
        </w:div>
        <w:div w:id="1083138617">
          <w:marLeft w:val="274"/>
          <w:marRight w:val="0"/>
          <w:marTop w:val="0"/>
          <w:marBottom w:val="76"/>
          <w:divBdr>
            <w:top w:val="none" w:sz="0" w:space="0" w:color="auto"/>
            <w:left w:val="none" w:sz="0" w:space="0" w:color="auto"/>
            <w:bottom w:val="none" w:sz="0" w:space="0" w:color="auto"/>
            <w:right w:val="none" w:sz="0" w:space="0" w:color="auto"/>
          </w:divBdr>
        </w:div>
        <w:div w:id="1722171681">
          <w:marLeft w:val="274"/>
          <w:marRight w:val="0"/>
          <w:marTop w:val="0"/>
          <w:marBottom w:val="76"/>
          <w:divBdr>
            <w:top w:val="none" w:sz="0" w:space="0" w:color="auto"/>
            <w:left w:val="none" w:sz="0" w:space="0" w:color="auto"/>
            <w:bottom w:val="none" w:sz="0" w:space="0" w:color="auto"/>
            <w:right w:val="none" w:sz="0" w:space="0" w:color="auto"/>
          </w:divBdr>
        </w:div>
        <w:div w:id="1982224841">
          <w:marLeft w:val="274"/>
          <w:marRight w:val="0"/>
          <w:marTop w:val="0"/>
          <w:marBottom w:val="76"/>
          <w:divBdr>
            <w:top w:val="none" w:sz="0" w:space="0" w:color="auto"/>
            <w:left w:val="none" w:sz="0" w:space="0" w:color="auto"/>
            <w:bottom w:val="none" w:sz="0" w:space="0" w:color="auto"/>
            <w:right w:val="none" w:sz="0" w:space="0" w:color="auto"/>
          </w:divBdr>
        </w:div>
        <w:div w:id="2051607361">
          <w:marLeft w:val="274"/>
          <w:marRight w:val="0"/>
          <w:marTop w:val="0"/>
          <w:marBottom w:val="76"/>
          <w:divBdr>
            <w:top w:val="none" w:sz="0" w:space="0" w:color="auto"/>
            <w:left w:val="none" w:sz="0" w:space="0" w:color="auto"/>
            <w:bottom w:val="none" w:sz="0" w:space="0" w:color="auto"/>
            <w:right w:val="none" w:sz="0" w:space="0" w:color="auto"/>
          </w:divBdr>
        </w:div>
      </w:divsChild>
    </w:div>
    <w:div w:id="1449735167">
      <w:bodyDiv w:val="1"/>
      <w:marLeft w:val="0"/>
      <w:marRight w:val="0"/>
      <w:marTop w:val="0"/>
      <w:marBottom w:val="0"/>
      <w:divBdr>
        <w:top w:val="none" w:sz="0" w:space="0" w:color="auto"/>
        <w:left w:val="none" w:sz="0" w:space="0" w:color="auto"/>
        <w:bottom w:val="none" w:sz="0" w:space="0" w:color="auto"/>
        <w:right w:val="none" w:sz="0" w:space="0" w:color="auto"/>
      </w:divBdr>
    </w:div>
    <w:div w:id="1474060380">
      <w:bodyDiv w:val="1"/>
      <w:marLeft w:val="0"/>
      <w:marRight w:val="0"/>
      <w:marTop w:val="0"/>
      <w:marBottom w:val="0"/>
      <w:divBdr>
        <w:top w:val="none" w:sz="0" w:space="0" w:color="auto"/>
        <w:left w:val="none" w:sz="0" w:space="0" w:color="auto"/>
        <w:bottom w:val="none" w:sz="0" w:space="0" w:color="auto"/>
        <w:right w:val="none" w:sz="0" w:space="0" w:color="auto"/>
      </w:divBdr>
      <w:divsChild>
        <w:div w:id="873276714">
          <w:marLeft w:val="187"/>
          <w:marRight w:val="0"/>
          <w:marTop w:val="80"/>
          <w:marBottom w:val="0"/>
          <w:divBdr>
            <w:top w:val="none" w:sz="0" w:space="0" w:color="auto"/>
            <w:left w:val="none" w:sz="0" w:space="0" w:color="auto"/>
            <w:bottom w:val="none" w:sz="0" w:space="0" w:color="auto"/>
            <w:right w:val="none" w:sz="0" w:space="0" w:color="auto"/>
          </w:divBdr>
        </w:div>
        <w:div w:id="1102143999">
          <w:marLeft w:val="187"/>
          <w:marRight w:val="0"/>
          <w:marTop w:val="80"/>
          <w:marBottom w:val="0"/>
          <w:divBdr>
            <w:top w:val="none" w:sz="0" w:space="0" w:color="auto"/>
            <w:left w:val="none" w:sz="0" w:space="0" w:color="auto"/>
            <w:bottom w:val="none" w:sz="0" w:space="0" w:color="auto"/>
            <w:right w:val="none" w:sz="0" w:space="0" w:color="auto"/>
          </w:divBdr>
        </w:div>
      </w:divsChild>
    </w:div>
    <w:div w:id="1603412826">
      <w:bodyDiv w:val="1"/>
      <w:marLeft w:val="0"/>
      <w:marRight w:val="0"/>
      <w:marTop w:val="0"/>
      <w:marBottom w:val="0"/>
      <w:divBdr>
        <w:top w:val="none" w:sz="0" w:space="0" w:color="auto"/>
        <w:left w:val="none" w:sz="0" w:space="0" w:color="auto"/>
        <w:bottom w:val="none" w:sz="0" w:space="0" w:color="auto"/>
        <w:right w:val="none" w:sz="0" w:space="0" w:color="auto"/>
      </w:divBdr>
      <w:divsChild>
        <w:div w:id="147527040">
          <w:marLeft w:val="1080"/>
          <w:marRight w:val="0"/>
          <w:marTop w:val="60"/>
          <w:marBottom w:val="0"/>
          <w:divBdr>
            <w:top w:val="none" w:sz="0" w:space="0" w:color="auto"/>
            <w:left w:val="none" w:sz="0" w:space="0" w:color="auto"/>
            <w:bottom w:val="none" w:sz="0" w:space="0" w:color="auto"/>
            <w:right w:val="none" w:sz="0" w:space="0" w:color="auto"/>
          </w:divBdr>
        </w:div>
        <w:div w:id="352461583">
          <w:marLeft w:val="446"/>
          <w:marRight w:val="0"/>
          <w:marTop w:val="60"/>
          <w:marBottom w:val="0"/>
          <w:divBdr>
            <w:top w:val="none" w:sz="0" w:space="0" w:color="auto"/>
            <w:left w:val="none" w:sz="0" w:space="0" w:color="auto"/>
            <w:bottom w:val="none" w:sz="0" w:space="0" w:color="auto"/>
            <w:right w:val="none" w:sz="0" w:space="0" w:color="auto"/>
          </w:divBdr>
        </w:div>
        <w:div w:id="884217356">
          <w:marLeft w:val="1080"/>
          <w:marRight w:val="0"/>
          <w:marTop w:val="60"/>
          <w:marBottom w:val="0"/>
          <w:divBdr>
            <w:top w:val="none" w:sz="0" w:space="0" w:color="auto"/>
            <w:left w:val="none" w:sz="0" w:space="0" w:color="auto"/>
            <w:bottom w:val="none" w:sz="0" w:space="0" w:color="auto"/>
            <w:right w:val="none" w:sz="0" w:space="0" w:color="auto"/>
          </w:divBdr>
        </w:div>
        <w:div w:id="1518427786">
          <w:marLeft w:val="1080"/>
          <w:marRight w:val="0"/>
          <w:marTop w:val="60"/>
          <w:marBottom w:val="0"/>
          <w:divBdr>
            <w:top w:val="none" w:sz="0" w:space="0" w:color="auto"/>
            <w:left w:val="none" w:sz="0" w:space="0" w:color="auto"/>
            <w:bottom w:val="none" w:sz="0" w:space="0" w:color="auto"/>
            <w:right w:val="none" w:sz="0" w:space="0" w:color="auto"/>
          </w:divBdr>
        </w:div>
        <w:div w:id="1648390675">
          <w:marLeft w:val="1080"/>
          <w:marRight w:val="0"/>
          <w:marTop w:val="60"/>
          <w:marBottom w:val="0"/>
          <w:divBdr>
            <w:top w:val="none" w:sz="0" w:space="0" w:color="auto"/>
            <w:left w:val="none" w:sz="0" w:space="0" w:color="auto"/>
            <w:bottom w:val="none" w:sz="0" w:space="0" w:color="auto"/>
            <w:right w:val="none" w:sz="0" w:space="0" w:color="auto"/>
          </w:divBdr>
        </w:div>
      </w:divsChild>
    </w:div>
    <w:div w:id="1634751787">
      <w:bodyDiv w:val="1"/>
      <w:marLeft w:val="0"/>
      <w:marRight w:val="0"/>
      <w:marTop w:val="0"/>
      <w:marBottom w:val="0"/>
      <w:divBdr>
        <w:top w:val="none" w:sz="0" w:space="0" w:color="auto"/>
        <w:left w:val="none" w:sz="0" w:space="0" w:color="auto"/>
        <w:bottom w:val="none" w:sz="0" w:space="0" w:color="auto"/>
        <w:right w:val="none" w:sz="0" w:space="0" w:color="auto"/>
      </w:divBdr>
      <w:divsChild>
        <w:div w:id="1063720757">
          <w:marLeft w:val="187"/>
          <w:marRight w:val="0"/>
          <w:marTop w:val="80"/>
          <w:marBottom w:val="0"/>
          <w:divBdr>
            <w:top w:val="none" w:sz="0" w:space="0" w:color="auto"/>
            <w:left w:val="none" w:sz="0" w:space="0" w:color="auto"/>
            <w:bottom w:val="none" w:sz="0" w:space="0" w:color="auto"/>
            <w:right w:val="none" w:sz="0" w:space="0" w:color="auto"/>
          </w:divBdr>
        </w:div>
        <w:div w:id="1991589077">
          <w:marLeft w:val="187"/>
          <w:marRight w:val="0"/>
          <w:marTop w:val="80"/>
          <w:marBottom w:val="0"/>
          <w:divBdr>
            <w:top w:val="none" w:sz="0" w:space="0" w:color="auto"/>
            <w:left w:val="none" w:sz="0" w:space="0" w:color="auto"/>
            <w:bottom w:val="none" w:sz="0" w:space="0" w:color="auto"/>
            <w:right w:val="none" w:sz="0" w:space="0" w:color="auto"/>
          </w:divBdr>
        </w:div>
      </w:divsChild>
    </w:div>
    <w:div w:id="1638291559">
      <w:bodyDiv w:val="1"/>
      <w:marLeft w:val="0"/>
      <w:marRight w:val="0"/>
      <w:marTop w:val="0"/>
      <w:marBottom w:val="0"/>
      <w:divBdr>
        <w:top w:val="none" w:sz="0" w:space="0" w:color="auto"/>
        <w:left w:val="none" w:sz="0" w:space="0" w:color="auto"/>
        <w:bottom w:val="none" w:sz="0" w:space="0" w:color="auto"/>
        <w:right w:val="none" w:sz="0" w:space="0" w:color="auto"/>
      </w:divBdr>
    </w:div>
    <w:div w:id="1653748730">
      <w:bodyDiv w:val="1"/>
      <w:marLeft w:val="0"/>
      <w:marRight w:val="0"/>
      <w:marTop w:val="0"/>
      <w:marBottom w:val="0"/>
      <w:divBdr>
        <w:top w:val="none" w:sz="0" w:space="0" w:color="auto"/>
        <w:left w:val="none" w:sz="0" w:space="0" w:color="auto"/>
        <w:bottom w:val="none" w:sz="0" w:space="0" w:color="auto"/>
        <w:right w:val="none" w:sz="0" w:space="0" w:color="auto"/>
      </w:divBdr>
      <w:divsChild>
        <w:div w:id="1161892614">
          <w:marLeft w:val="0"/>
          <w:marRight w:val="0"/>
          <w:marTop w:val="0"/>
          <w:marBottom w:val="0"/>
          <w:divBdr>
            <w:top w:val="none" w:sz="0" w:space="0" w:color="auto"/>
            <w:left w:val="none" w:sz="0" w:space="0" w:color="auto"/>
            <w:bottom w:val="none" w:sz="0" w:space="0" w:color="auto"/>
            <w:right w:val="none" w:sz="0" w:space="0" w:color="auto"/>
          </w:divBdr>
          <w:divsChild>
            <w:div w:id="99305758">
              <w:marLeft w:val="0"/>
              <w:marRight w:val="0"/>
              <w:marTop w:val="0"/>
              <w:marBottom w:val="0"/>
              <w:divBdr>
                <w:top w:val="none" w:sz="0" w:space="0" w:color="auto"/>
                <w:left w:val="none" w:sz="0" w:space="0" w:color="auto"/>
                <w:bottom w:val="none" w:sz="0" w:space="0" w:color="auto"/>
                <w:right w:val="none" w:sz="0" w:space="0" w:color="auto"/>
              </w:divBdr>
            </w:div>
            <w:div w:id="274823735">
              <w:marLeft w:val="0"/>
              <w:marRight w:val="0"/>
              <w:marTop w:val="0"/>
              <w:marBottom w:val="0"/>
              <w:divBdr>
                <w:top w:val="none" w:sz="0" w:space="0" w:color="auto"/>
                <w:left w:val="none" w:sz="0" w:space="0" w:color="auto"/>
                <w:bottom w:val="none" w:sz="0" w:space="0" w:color="auto"/>
                <w:right w:val="none" w:sz="0" w:space="0" w:color="auto"/>
              </w:divBdr>
            </w:div>
            <w:div w:id="303584324">
              <w:marLeft w:val="0"/>
              <w:marRight w:val="0"/>
              <w:marTop w:val="0"/>
              <w:marBottom w:val="0"/>
              <w:divBdr>
                <w:top w:val="none" w:sz="0" w:space="0" w:color="auto"/>
                <w:left w:val="none" w:sz="0" w:space="0" w:color="auto"/>
                <w:bottom w:val="none" w:sz="0" w:space="0" w:color="auto"/>
                <w:right w:val="none" w:sz="0" w:space="0" w:color="auto"/>
              </w:divBdr>
            </w:div>
            <w:div w:id="338778750">
              <w:marLeft w:val="0"/>
              <w:marRight w:val="0"/>
              <w:marTop w:val="0"/>
              <w:marBottom w:val="0"/>
              <w:divBdr>
                <w:top w:val="none" w:sz="0" w:space="0" w:color="auto"/>
                <w:left w:val="none" w:sz="0" w:space="0" w:color="auto"/>
                <w:bottom w:val="none" w:sz="0" w:space="0" w:color="auto"/>
                <w:right w:val="none" w:sz="0" w:space="0" w:color="auto"/>
              </w:divBdr>
            </w:div>
            <w:div w:id="928075777">
              <w:marLeft w:val="0"/>
              <w:marRight w:val="0"/>
              <w:marTop w:val="0"/>
              <w:marBottom w:val="0"/>
              <w:divBdr>
                <w:top w:val="none" w:sz="0" w:space="0" w:color="auto"/>
                <w:left w:val="none" w:sz="0" w:space="0" w:color="auto"/>
                <w:bottom w:val="none" w:sz="0" w:space="0" w:color="auto"/>
                <w:right w:val="none" w:sz="0" w:space="0" w:color="auto"/>
              </w:divBdr>
            </w:div>
            <w:div w:id="949778803">
              <w:marLeft w:val="0"/>
              <w:marRight w:val="0"/>
              <w:marTop w:val="0"/>
              <w:marBottom w:val="0"/>
              <w:divBdr>
                <w:top w:val="none" w:sz="0" w:space="0" w:color="auto"/>
                <w:left w:val="none" w:sz="0" w:space="0" w:color="auto"/>
                <w:bottom w:val="none" w:sz="0" w:space="0" w:color="auto"/>
                <w:right w:val="none" w:sz="0" w:space="0" w:color="auto"/>
              </w:divBdr>
            </w:div>
            <w:div w:id="1022901277">
              <w:marLeft w:val="0"/>
              <w:marRight w:val="0"/>
              <w:marTop w:val="0"/>
              <w:marBottom w:val="0"/>
              <w:divBdr>
                <w:top w:val="none" w:sz="0" w:space="0" w:color="auto"/>
                <w:left w:val="none" w:sz="0" w:space="0" w:color="auto"/>
                <w:bottom w:val="none" w:sz="0" w:space="0" w:color="auto"/>
                <w:right w:val="none" w:sz="0" w:space="0" w:color="auto"/>
              </w:divBdr>
            </w:div>
            <w:div w:id="1125195015">
              <w:marLeft w:val="0"/>
              <w:marRight w:val="0"/>
              <w:marTop w:val="0"/>
              <w:marBottom w:val="0"/>
              <w:divBdr>
                <w:top w:val="none" w:sz="0" w:space="0" w:color="auto"/>
                <w:left w:val="none" w:sz="0" w:space="0" w:color="auto"/>
                <w:bottom w:val="none" w:sz="0" w:space="0" w:color="auto"/>
                <w:right w:val="none" w:sz="0" w:space="0" w:color="auto"/>
              </w:divBdr>
            </w:div>
            <w:div w:id="1131484543">
              <w:marLeft w:val="0"/>
              <w:marRight w:val="0"/>
              <w:marTop w:val="0"/>
              <w:marBottom w:val="0"/>
              <w:divBdr>
                <w:top w:val="none" w:sz="0" w:space="0" w:color="auto"/>
                <w:left w:val="none" w:sz="0" w:space="0" w:color="auto"/>
                <w:bottom w:val="none" w:sz="0" w:space="0" w:color="auto"/>
                <w:right w:val="none" w:sz="0" w:space="0" w:color="auto"/>
              </w:divBdr>
            </w:div>
            <w:div w:id="1250307576">
              <w:marLeft w:val="0"/>
              <w:marRight w:val="0"/>
              <w:marTop w:val="0"/>
              <w:marBottom w:val="0"/>
              <w:divBdr>
                <w:top w:val="none" w:sz="0" w:space="0" w:color="auto"/>
                <w:left w:val="none" w:sz="0" w:space="0" w:color="auto"/>
                <w:bottom w:val="none" w:sz="0" w:space="0" w:color="auto"/>
                <w:right w:val="none" w:sz="0" w:space="0" w:color="auto"/>
              </w:divBdr>
            </w:div>
            <w:div w:id="1603954958">
              <w:marLeft w:val="0"/>
              <w:marRight w:val="0"/>
              <w:marTop w:val="0"/>
              <w:marBottom w:val="0"/>
              <w:divBdr>
                <w:top w:val="none" w:sz="0" w:space="0" w:color="auto"/>
                <w:left w:val="none" w:sz="0" w:space="0" w:color="auto"/>
                <w:bottom w:val="none" w:sz="0" w:space="0" w:color="auto"/>
                <w:right w:val="none" w:sz="0" w:space="0" w:color="auto"/>
              </w:divBdr>
            </w:div>
            <w:div w:id="1711031357">
              <w:marLeft w:val="0"/>
              <w:marRight w:val="0"/>
              <w:marTop w:val="0"/>
              <w:marBottom w:val="0"/>
              <w:divBdr>
                <w:top w:val="none" w:sz="0" w:space="0" w:color="auto"/>
                <w:left w:val="none" w:sz="0" w:space="0" w:color="auto"/>
                <w:bottom w:val="none" w:sz="0" w:space="0" w:color="auto"/>
                <w:right w:val="none" w:sz="0" w:space="0" w:color="auto"/>
              </w:divBdr>
            </w:div>
            <w:div w:id="1912232937">
              <w:marLeft w:val="0"/>
              <w:marRight w:val="0"/>
              <w:marTop w:val="0"/>
              <w:marBottom w:val="0"/>
              <w:divBdr>
                <w:top w:val="none" w:sz="0" w:space="0" w:color="auto"/>
                <w:left w:val="none" w:sz="0" w:space="0" w:color="auto"/>
                <w:bottom w:val="none" w:sz="0" w:space="0" w:color="auto"/>
                <w:right w:val="none" w:sz="0" w:space="0" w:color="auto"/>
              </w:divBdr>
            </w:div>
            <w:div w:id="21118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54171">
      <w:bodyDiv w:val="1"/>
      <w:marLeft w:val="0"/>
      <w:marRight w:val="0"/>
      <w:marTop w:val="0"/>
      <w:marBottom w:val="0"/>
      <w:divBdr>
        <w:top w:val="none" w:sz="0" w:space="0" w:color="auto"/>
        <w:left w:val="none" w:sz="0" w:space="0" w:color="auto"/>
        <w:bottom w:val="none" w:sz="0" w:space="0" w:color="auto"/>
        <w:right w:val="none" w:sz="0" w:space="0" w:color="auto"/>
      </w:divBdr>
    </w:div>
    <w:div w:id="1684553413">
      <w:bodyDiv w:val="1"/>
      <w:marLeft w:val="0"/>
      <w:marRight w:val="0"/>
      <w:marTop w:val="0"/>
      <w:marBottom w:val="0"/>
      <w:divBdr>
        <w:top w:val="none" w:sz="0" w:space="0" w:color="auto"/>
        <w:left w:val="none" w:sz="0" w:space="0" w:color="auto"/>
        <w:bottom w:val="none" w:sz="0" w:space="0" w:color="auto"/>
        <w:right w:val="none" w:sz="0" w:space="0" w:color="auto"/>
      </w:divBdr>
      <w:divsChild>
        <w:div w:id="854734578">
          <w:marLeft w:val="187"/>
          <w:marRight w:val="0"/>
          <w:marTop w:val="80"/>
          <w:marBottom w:val="0"/>
          <w:divBdr>
            <w:top w:val="none" w:sz="0" w:space="0" w:color="auto"/>
            <w:left w:val="none" w:sz="0" w:space="0" w:color="auto"/>
            <w:bottom w:val="none" w:sz="0" w:space="0" w:color="auto"/>
            <w:right w:val="none" w:sz="0" w:space="0" w:color="auto"/>
          </w:divBdr>
        </w:div>
        <w:div w:id="1180971955">
          <w:marLeft w:val="187"/>
          <w:marRight w:val="0"/>
          <w:marTop w:val="80"/>
          <w:marBottom w:val="0"/>
          <w:divBdr>
            <w:top w:val="none" w:sz="0" w:space="0" w:color="auto"/>
            <w:left w:val="none" w:sz="0" w:space="0" w:color="auto"/>
            <w:bottom w:val="none" w:sz="0" w:space="0" w:color="auto"/>
            <w:right w:val="none" w:sz="0" w:space="0" w:color="auto"/>
          </w:divBdr>
        </w:div>
      </w:divsChild>
    </w:div>
    <w:div w:id="1777627687">
      <w:bodyDiv w:val="1"/>
      <w:marLeft w:val="0"/>
      <w:marRight w:val="0"/>
      <w:marTop w:val="0"/>
      <w:marBottom w:val="0"/>
      <w:divBdr>
        <w:top w:val="none" w:sz="0" w:space="0" w:color="auto"/>
        <w:left w:val="none" w:sz="0" w:space="0" w:color="auto"/>
        <w:bottom w:val="none" w:sz="0" w:space="0" w:color="auto"/>
        <w:right w:val="none" w:sz="0" w:space="0" w:color="auto"/>
      </w:divBdr>
    </w:div>
    <w:div w:id="1820807571">
      <w:bodyDiv w:val="1"/>
      <w:marLeft w:val="0"/>
      <w:marRight w:val="0"/>
      <w:marTop w:val="0"/>
      <w:marBottom w:val="0"/>
      <w:divBdr>
        <w:top w:val="none" w:sz="0" w:space="0" w:color="auto"/>
        <w:left w:val="none" w:sz="0" w:space="0" w:color="auto"/>
        <w:bottom w:val="none" w:sz="0" w:space="0" w:color="auto"/>
        <w:right w:val="none" w:sz="0" w:space="0" w:color="auto"/>
      </w:divBdr>
      <w:divsChild>
        <w:div w:id="278340516">
          <w:marLeft w:val="187"/>
          <w:marRight w:val="0"/>
          <w:marTop w:val="80"/>
          <w:marBottom w:val="0"/>
          <w:divBdr>
            <w:top w:val="none" w:sz="0" w:space="0" w:color="auto"/>
            <w:left w:val="none" w:sz="0" w:space="0" w:color="auto"/>
            <w:bottom w:val="none" w:sz="0" w:space="0" w:color="auto"/>
            <w:right w:val="none" w:sz="0" w:space="0" w:color="auto"/>
          </w:divBdr>
        </w:div>
        <w:div w:id="489250005">
          <w:marLeft w:val="187"/>
          <w:marRight w:val="0"/>
          <w:marTop w:val="80"/>
          <w:marBottom w:val="0"/>
          <w:divBdr>
            <w:top w:val="none" w:sz="0" w:space="0" w:color="auto"/>
            <w:left w:val="none" w:sz="0" w:space="0" w:color="auto"/>
            <w:bottom w:val="none" w:sz="0" w:space="0" w:color="auto"/>
            <w:right w:val="none" w:sz="0" w:space="0" w:color="auto"/>
          </w:divBdr>
        </w:div>
        <w:div w:id="928124903">
          <w:marLeft w:val="187"/>
          <w:marRight w:val="0"/>
          <w:marTop w:val="80"/>
          <w:marBottom w:val="0"/>
          <w:divBdr>
            <w:top w:val="none" w:sz="0" w:space="0" w:color="auto"/>
            <w:left w:val="none" w:sz="0" w:space="0" w:color="auto"/>
            <w:bottom w:val="none" w:sz="0" w:space="0" w:color="auto"/>
            <w:right w:val="none" w:sz="0" w:space="0" w:color="auto"/>
          </w:divBdr>
        </w:div>
        <w:div w:id="1175069611">
          <w:marLeft w:val="907"/>
          <w:marRight w:val="0"/>
          <w:marTop w:val="80"/>
          <w:marBottom w:val="0"/>
          <w:divBdr>
            <w:top w:val="none" w:sz="0" w:space="0" w:color="auto"/>
            <w:left w:val="none" w:sz="0" w:space="0" w:color="auto"/>
            <w:bottom w:val="none" w:sz="0" w:space="0" w:color="auto"/>
            <w:right w:val="none" w:sz="0" w:space="0" w:color="auto"/>
          </w:divBdr>
        </w:div>
        <w:div w:id="2076588845">
          <w:marLeft w:val="907"/>
          <w:marRight w:val="0"/>
          <w:marTop w:val="80"/>
          <w:marBottom w:val="0"/>
          <w:divBdr>
            <w:top w:val="none" w:sz="0" w:space="0" w:color="auto"/>
            <w:left w:val="none" w:sz="0" w:space="0" w:color="auto"/>
            <w:bottom w:val="none" w:sz="0" w:space="0" w:color="auto"/>
            <w:right w:val="none" w:sz="0" w:space="0" w:color="auto"/>
          </w:divBdr>
        </w:div>
      </w:divsChild>
    </w:div>
    <w:div w:id="1839616407">
      <w:bodyDiv w:val="1"/>
      <w:marLeft w:val="0"/>
      <w:marRight w:val="0"/>
      <w:marTop w:val="0"/>
      <w:marBottom w:val="0"/>
      <w:divBdr>
        <w:top w:val="none" w:sz="0" w:space="0" w:color="auto"/>
        <w:left w:val="none" w:sz="0" w:space="0" w:color="auto"/>
        <w:bottom w:val="none" w:sz="0" w:space="0" w:color="auto"/>
        <w:right w:val="none" w:sz="0" w:space="0" w:color="auto"/>
      </w:divBdr>
      <w:divsChild>
        <w:div w:id="243220488">
          <w:marLeft w:val="187"/>
          <w:marRight w:val="0"/>
          <w:marTop w:val="80"/>
          <w:marBottom w:val="120"/>
          <w:divBdr>
            <w:top w:val="none" w:sz="0" w:space="0" w:color="auto"/>
            <w:left w:val="none" w:sz="0" w:space="0" w:color="auto"/>
            <w:bottom w:val="none" w:sz="0" w:space="0" w:color="auto"/>
            <w:right w:val="none" w:sz="0" w:space="0" w:color="auto"/>
          </w:divBdr>
        </w:div>
        <w:div w:id="338432828">
          <w:marLeft w:val="720"/>
          <w:marRight w:val="0"/>
          <w:marTop w:val="0"/>
          <w:marBottom w:val="120"/>
          <w:divBdr>
            <w:top w:val="none" w:sz="0" w:space="0" w:color="auto"/>
            <w:left w:val="none" w:sz="0" w:space="0" w:color="auto"/>
            <w:bottom w:val="none" w:sz="0" w:space="0" w:color="auto"/>
            <w:right w:val="none" w:sz="0" w:space="0" w:color="auto"/>
          </w:divBdr>
        </w:div>
        <w:div w:id="568734328">
          <w:marLeft w:val="187"/>
          <w:marRight w:val="0"/>
          <w:marTop w:val="0"/>
          <w:marBottom w:val="0"/>
          <w:divBdr>
            <w:top w:val="none" w:sz="0" w:space="0" w:color="auto"/>
            <w:left w:val="none" w:sz="0" w:space="0" w:color="auto"/>
            <w:bottom w:val="none" w:sz="0" w:space="0" w:color="auto"/>
            <w:right w:val="none" w:sz="0" w:space="0" w:color="auto"/>
          </w:divBdr>
        </w:div>
        <w:div w:id="1166365872">
          <w:marLeft w:val="720"/>
          <w:marRight w:val="0"/>
          <w:marTop w:val="0"/>
          <w:marBottom w:val="0"/>
          <w:divBdr>
            <w:top w:val="none" w:sz="0" w:space="0" w:color="auto"/>
            <w:left w:val="none" w:sz="0" w:space="0" w:color="auto"/>
            <w:bottom w:val="none" w:sz="0" w:space="0" w:color="auto"/>
            <w:right w:val="none" w:sz="0" w:space="0" w:color="auto"/>
          </w:divBdr>
        </w:div>
        <w:div w:id="1569223523">
          <w:marLeft w:val="720"/>
          <w:marRight w:val="0"/>
          <w:marTop w:val="0"/>
          <w:marBottom w:val="0"/>
          <w:divBdr>
            <w:top w:val="none" w:sz="0" w:space="0" w:color="auto"/>
            <w:left w:val="none" w:sz="0" w:space="0" w:color="auto"/>
            <w:bottom w:val="none" w:sz="0" w:space="0" w:color="auto"/>
            <w:right w:val="none" w:sz="0" w:space="0" w:color="auto"/>
          </w:divBdr>
        </w:div>
        <w:div w:id="1848667445">
          <w:marLeft w:val="720"/>
          <w:marRight w:val="0"/>
          <w:marTop w:val="0"/>
          <w:marBottom w:val="0"/>
          <w:divBdr>
            <w:top w:val="none" w:sz="0" w:space="0" w:color="auto"/>
            <w:left w:val="none" w:sz="0" w:space="0" w:color="auto"/>
            <w:bottom w:val="none" w:sz="0" w:space="0" w:color="auto"/>
            <w:right w:val="none" w:sz="0" w:space="0" w:color="auto"/>
          </w:divBdr>
        </w:div>
        <w:div w:id="1962152863">
          <w:marLeft w:val="720"/>
          <w:marRight w:val="0"/>
          <w:marTop w:val="0"/>
          <w:marBottom w:val="0"/>
          <w:divBdr>
            <w:top w:val="none" w:sz="0" w:space="0" w:color="auto"/>
            <w:left w:val="none" w:sz="0" w:space="0" w:color="auto"/>
            <w:bottom w:val="none" w:sz="0" w:space="0" w:color="auto"/>
            <w:right w:val="none" w:sz="0" w:space="0" w:color="auto"/>
          </w:divBdr>
        </w:div>
      </w:divsChild>
    </w:div>
    <w:div w:id="1862619151">
      <w:bodyDiv w:val="1"/>
      <w:marLeft w:val="0"/>
      <w:marRight w:val="0"/>
      <w:marTop w:val="0"/>
      <w:marBottom w:val="0"/>
      <w:divBdr>
        <w:top w:val="none" w:sz="0" w:space="0" w:color="auto"/>
        <w:left w:val="none" w:sz="0" w:space="0" w:color="auto"/>
        <w:bottom w:val="none" w:sz="0" w:space="0" w:color="auto"/>
        <w:right w:val="none" w:sz="0" w:space="0" w:color="auto"/>
      </w:divBdr>
    </w:div>
    <w:div w:id="1869297153">
      <w:bodyDiv w:val="1"/>
      <w:marLeft w:val="0"/>
      <w:marRight w:val="0"/>
      <w:marTop w:val="0"/>
      <w:marBottom w:val="0"/>
      <w:divBdr>
        <w:top w:val="none" w:sz="0" w:space="0" w:color="auto"/>
        <w:left w:val="none" w:sz="0" w:space="0" w:color="auto"/>
        <w:bottom w:val="none" w:sz="0" w:space="0" w:color="auto"/>
        <w:right w:val="none" w:sz="0" w:space="0" w:color="auto"/>
      </w:divBdr>
    </w:div>
    <w:div w:id="1935356420">
      <w:bodyDiv w:val="1"/>
      <w:marLeft w:val="0"/>
      <w:marRight w:val="0"/>
      <w:marTop w:val="0"/>
      <w:marBottom w:val="0"/>
      <w:divBdr>
        <w:top w:val="none" w:sz="0" w:space="0" w:color="auto"/>
        <w:left w:val="none" w:sz="0" w:space="0" w:color="auto"/>
        <w:bottom w:val="none" w:sz="0" w:space="0" w:color="auto"/>
        <w:right w:val="none" w:sz="0" w:space="0" w:color="auto"/>
      </w:divBdr>
    </w:div>
    <w:div w:id="2053381996">
      <w:bodyDiv w:val="1"/>
      <w:marLeft w:val="0"/>
      <w:marRight w:val="0"/>
      <w:marTop w:val="0"/>
      <w:marBottom w:val="0"/>
      <w:divBdr>
        <w:top w:val="none" w:sz="0" w:space="0" w:color="auto"/>
        <w:left w:val="none" w:sz="0" w:space="0" w:color="auto"/>
        <w:bottom w:val="none" w:sz="0" w:space="0" w:color="auto"/>
        <w:right w:val="none" w:sz="0" w:space="0" w:color="auto"/>
      </w:divBdr>
    </w:div>
    <w:div w:id="2066250823">
      <w:bodyDiv w:val="1"/>
      <w:marLeft w:val="0"/>
      <w:marRight w:val="0"/>
      <w:marTop w:val="0"/>
      <w:marBottom w:val="0"/>
      <w:divBdr>
        <w:top w:val="none" w:sz="0" w:space="0" w:color="auto"/>
        <w:left w:val="none" w:sz="0" w:space="0" w:color="auto"/>
        <w:bottom w:val="none" w:sz="0" w:space="0" w:color="auto"/>
        <w:right w:val="none" w:sz="0" w:space="0" w:color="auto"/>
      </w:divBdr>
    </w:div>
    <w:div w:id="2091390554">
      <w:bodyDiv w:val="1"/>
      <w:marLeft w:val="0"/>
      <w:marRight w:val="0"/>
      <w:marTop w:val="0"/>
      <w:marBottom w:val="0"/>
      <w:divBdr>
        <w:top w:val="none" w:sz="0" w:space="0" w:color="auto"/>
        <w:left w:val="none" w:sz="0" w:space="0" w:color="auto"/>
        <w:bottom w:val="none" w:sz="0" w:space="0" w:color="auto"/>
        <w:right w:val="none" w:sz="0" w:space="0" w:color="auto"/>
      </w:divBdr>
    </w:div>
    <w:div w:id="2104913188">
      <w:bodyDiv w:val="1"/>
      <w:marLeft w:val="0"/>
      <w:marRight w:val="0"/>
      <w:marTop w:val="0"/>
      <w:marBottom w:val="0"/>
      <w:divBdr>
        <w:top w:val="none" w:sz="0" w:space="0" w:color="auto"/>
        <w:left w:val="none" w:sz="0" w:space="0" w:color="auto"/>
        <w:bottom w:val="none" w:sz="0" w:space="0" w:color="auto"/>
        <w:right w:val="none" w:sz="0" w:space="0" w:color="auto"/>
      </w:divBdr>
      <w:divsChild>
        <w:div w:id="1337809881">
          <w:marLeft w:val="360"/>
          <w:marRight w:val="0"/>
          <w:marTop w:val="60"/>
          <w:marBottom w:val="0"/>
          <w:divBdr>
            <w:top w:val="none" w:sz="0" w:space="0" w:color="auto"/>
            <w:left w:val="none" w:sz="0" w:space="0" w:color="auto"/>
            <w:bottom w:val="none" w:sz="0" w:space="0" w:color="auto"/>
            <w:right w:val="none" w:sz="0" w:space="0" w:color="auto"/>
          </w:divBdr>
        </w:div>
        <w:div w:id="1411734704">
          <w:marLeft w:val="360"/>
          <w:marRight w:val="0"/>
          <w:marTop w:val="60"/>
          <w:marBottom w:val="0"/>
          <w:divBdr>
            <w:top w:val="none" w:sz="0" w:space="0" w:color="auto"/>
            <w:left w:val="none" w:sz="0" w:space="0" w:color="auto"/>
            <w:bottom w:val="none" w:sz="0" w:space="0" w:color="auto"/>
            <w:right w:val="none" w:sz="0" w:space="0" w:color="auto"/>
          </w:divBdr>
        </w:div>
        <w:div w:id="1549029118">
          <w:marLeft w:val="360"/>
          <w:marRight w:val="0"/>
          <w:marTop w:val="60"/>
          <w:marBottom w:val="0"/>
          <w:divBdr>
            <w:top w:val="none" w:sz="0" w:space="0" w:color="auto"/>
            <w:left w:val="none" w:sz="0" w:space="0" w:color="auto"/>
            <w:bottom w:val="none" w:sz="0" w:space="0" w:color="auto"/>
            <w:right w:val="none" w:sz="0" w:space="0" w:color="auto"/>
          </w:divBdr>
        </w:div>
        <w:div w:id="1823892038">
          <w:marLeft w:val="360"/>
          <w:marRight w:val="0"/>
          <w:marTop w:val="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8.emf"/><Relationship Id="rId3" Type="http://schemas.openxmlformats.org/officeDocument/2006/relationships/customXml" Target="../customXml/item3.xml"/><Relationship Id="rId21" Type="http://schemas.openxmlformats.org/officeDocument/2006/relationships/image" Target="cid:image001.png@01DC32BD.6F1D2120"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eyus.sharepoint.com/:x:/r/sites/EYD4NSru252N0IZ/Shared%20Documents/1.%20Enterprise%20Design/2.%20Confirm%20and%20Design/3.%20Technical/Project%20Elevate%20%20-%20Batch%20Run%20Book%20V1.xlsx?d=w530bceb52bd84d64bf9732db8ad2f308&amp;csf=1&amp;web=1&amp;e=D4JsMl" TargetMode="External"/><Relationship Id="rId25" Type="http://schemas.openxmlformats.org/officeDocument/2006/relationships/package" Target="embeddings/Microsoft_Excel_Macro-Enabled_Worksheet.xlsm"/><Relationship Id="rId33" Type="http://schemas.microsoft.com/office/2019/05/relationships/documenttasks" Target="documenttasks/documenttasks1.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emf"/><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oleObject" Target="file:///C:\Users\AJ588FK\Downloads\current_balance_sjw_20250717.csv" TargetMode="External"/><Relationship Id="rId28" Type="http://schemas.openxmlformats.org/officeDocument/2006/relationships/header" Target="header4.xml"/><Relationship Id="rId10" Type="http://schemas.openxmlformats.org/officeDocument/2006/relationships/endnotes" Target="endnotes.xml"/><Relationship Id="rId19" Type="http://schemas.openxmlformats.org/officeDocument/2006/relationships/hyperlink" Target="https://eyus.sharepoint.com/:w:/r/sites/EYD4NSru252N0IZ/Shared%20Documents/1.%20Enterprise%20Design/2.%20Confirm%20and%20Design/2.%20Functional/Functional%20Designs/Integration/H2OA%20-%20OIC%20FD%20-%20CM172%20-%20CCS%20Outbound%20Files%20Integration.docx?d=wc40a10ecbb164701880d26e57fee0b78&amp;csf=1&amp;web=1&amp;e=UAjLjj&amp;xsdata=MDV8MDJ8WWFzaC5ZZW9sZWthckBleS5jb218OWI0MWEyZDZjNWFmNGJiYTRhM2EwOGRlMDBmZTdjMmZ8NWI5NzNmOTk3N2RmNGJlYmIyN2RhYTBjNzBiODQ4MmN8MHwwfDYzODk0OTI5MDE1NzY0MjkyOHxVbmtub3dufFRXRnBiR1pzYjNkOGV5SkZiWEIwZVUxaGNHa2lPblJ5ZFdVc0lsWWlPaUl3TGpBdU1EQXdNQ0lzSWxBaU9pSlhhVzR6TWlJc0lrRk9Jam9pVFdGcGJDSXNJbGRVSWpveWZRPT18MHx8fA%3d%3d&amp;sdata=NWRKQkw1WWZ6cityMk1oNnF5OXdxWVRxWGJ2bUtpWks1aVRsWGE5WDB5az0%3d" TargetMode="External"/><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emf"/><Relationship Id="rId27" Type="http://schemas.openxmlformats.org/officeDocument/2006/relationships/oleObject" Target="embeddings/oleObject1.bin"/><Relationship Id="rId30" Type="http://schemas.openxmlformats.org/officeDocument/2006/relationships/fontTable" Target="fontTable.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3.wmf"/><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yan.L.Ramirez\Desktop\Tasks\01%20DPU\01%20CPP\FD%20Templates\From%20Eric\CPPFunctionalDesignTemplate.dotx" TargetMode="External"/></Relationships>
</file>

<file path=word/documenttasks/documenttasks1.xml><?xml version="1.0" encoding="utf-8"?>
<t:Tasks xmlns:t="http://schemas.microsoft.com/office/tasks/2019/documenttasks" xmlns:oel="http://schemas.microsoft.com/office/2019/extlst">
  <t:Task id="{89BEC8FB-405D-4B93-8A88-BFD1A412DBC8}">
    <t:Anchor>
      <t:Comment id="1080257665"/>
    </t:Anchor>
    <t:History>
      <t:Event id="{0F922F72-C31C-46B9-808E-AFD2656A2D8D}" time="2025-08-25T19:25:11.764Z">
        <t:Attribution userId="S::Daryl.Recto@ey.com::c68e1380-be32-41af-a0f0-63b1a657f668" userProvider="AD" userName="Daryl B Recto"/>
        <t:Anchor>
          <t:Comment id="1080257665"/>
        </t:Anchor>
        <t:Create/>
      </t:Event>
      <t:Event id="{18B59D0D-4E81-4744-BE64-424796B55AF7}" time="2025-08-25T19:25:11.764Z">
        <t:Attribution userId="S::Daryl.Recto@ey.com::c68e1380-be32-41af-a0f0-63b1a657f668" userProvider="AD" userName="Daryl B Recto"/>
        <t:Anchor>
          <t:Comment id="1080257665"/>
        </t:Anchor>
        <t:Assign userId="S::Yash.Yeolekar@ey.com::e76ed966-6591-4401-aff9-9a4a47dece36" userProvider="AD" userName="Yash Yeolekar"/>
      </t:Event>
      <t:Event id="{3FC58E8B-AC5F-4C31-87F3-183FF931F97A}" time="2025-08-25T19:25:11.764Z">
        <t:Attribution userId="S::Daryl.Recto@ey.com::c68e1380-be32-41af-a0f0-63b1a657f668" userProvider="AD" userName="Daryl B Recto"/>
        <t:Anchor>
          <t:Comment id="1080257665"/>
        </t:Anchor>
        <t:SetTitle title="@Yash Yeolekar Place the description first before the acronym. San Jose Water (SJW)"/>
      </t:Event>
      <t:Event id="{3F9057BB-B63D-4FE8-9F73-F0E61F2AB60A}" time="2025-09-03T14:27:52.732Z">
        <t:Attribution userId="S::Yash.Yeolekar@ey.com::e76ed966-6591-4401-aff9-9a4a47dece36" userProvider="AD" userName="Yash Yeolekar"/>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rgbClr val="FFE600"/>
        </a:solidFill>
        <a:ln w="6350">
          <a:noFill/>
        </a:ln>
        <a:effectLst/>
      </a:spPr>
      <a:bodyPr wrap="none" lIns="45720" rIns="45720" rtlCol="0">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978fb027-2d70-415d-bb7d-9cac3b3f973b" xsi:nil="true"/>
    <lcf76f155ced4ddcb4097134ff3c332f xmlns="08c66bf3-a2f8-4fa2-be03-dcce7990a668">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59CD72E41A49142924D0A2957B91CA3" ma:contentTypeVersion="11" ma:contentTypeDescription="Create a new document." ma:contentTypeScope="" ma:versionID="1aa1172b733d41ad3068412a872646d0">
  <xsd:schema xmlns:xsd="http://www.w3.org/2001/XMLSchema" xmlns:xs="http://www.w3.org/2001/XMLSchema" xmlns:p="http://schemas.microsoft.com/office/2006/metadata/properties" xmlns:ns2="08c66bf3-a2f8-4fa2-be03-dcce7990a668" xmlns:ns3="978fb027-2d70-415d-bb7d-9cac3b3f973b" targetNamespace="http://schemas.microsoft.com/office/2006/metadata/properties" ma:root="true" ma:fieldsID="87a307a9f530cfb5b624db816d3e0273" ns2:_="" ns3:_="">
    <xsd:import namespace="08c66bf3-a2f8-4fa2-be03-dcce7990a668"/>
    <xsd:import namespace="978fb027-2d70-415d-bb7d-9cac3b3f973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c66bf3-a2f8-4fa2-be03-dcce7990a6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33ef62f9-2e07-484b-bd79-00aec90129fe"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78fb027-2d70-415d-bb7d-9cac3b3f973b"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47f4ca4c-26a0-451b-b368-203956f29651}" ma:internalName="TaxCatchAll" ma:showField="CatchAllData" ma:web="978fb027-2d70-415d-bb7d-9cac3b3f973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18EAD8-E04C-48EC-80C1-6BD43D4C75FF}">
  <ds:schemaRefs>
    <ds:schemaRef ds:uri="http://schemas.microsoft.com/office/2006/metadata/properties"/>
    <ds:schemaRef ds:uri="http://schemas.microsoft.com/office/infopath/2007/PartnerControls"/>
    <ds:schemaRef ds:uri="99be3b68-fd47-417e-84f1-7c036721de72"/>
    <ds:schemaRef ds:uri="{siteid}"/>
    <ds:schemaRef ds:uri="http://schemas.microsoft.com/sharepoint/v3"/>
    <ds:schemaRef ds:uri="283fdbbb-8470-4978-9a03-6f64dd295c8c"/>
  </ds:schemaRefs>
</ds:datastoreItem>
</file>

<file path=customXml/itemProps2.xml><?xml version="1.0" encoding="utf-8"?>
<ds:datastoreItem xmlns:ds="http://schemas.openxmlformats.org/officeDocument/2006/customXml" ds:itemID="{B75DD63B-4A43-454F-9CE6-06D414829F54}">
  <ds:schemaRefs>
    <ds:schemaRef ds:uri="http://schemas.microsoft.com/sharepoint/v3/contenttype/forms"/>
  </ds:schemaRefs>
</ds:datastoreItem>
</file>

<file path=customXml/itemProps3.xml><?xml version="1.0" encoding="utf-8"?>
<ds:datastoreItem xmlns:ds="http://schemas.openxmlformats.org/officeDocument/2006/customXml" ds:itemID="{C17E7A68-899A-4959-939A-75DDBBA350FE}"/>
</file>

<file path=customXml/itemProps4.xml><?xml version="1.0" encoding="utf-8"?>
<ds:datastoreItem xmlns:ds="http://schemas.openxmlformats.org/officeDocument/2006/customXml" ds:itemID="{06E3AAEE-174B-4219-8705-6E2CBB4FB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CPPFunctionalDesignTemplate.dotx</Template>
  <TotalTime>32</TotalTime>
  <Pages>14</Pages>
  <Words>2391</Words>
  <Characters>13631</Characters>
  <Application>Microsoft Office Word</Application>
  <DocSecurity>0</DocSecurity>
  <Lines>113</Lines>
  <Paragraphs>31</Paragraphs>
  <ScaleCrop>false</ScaleCrop>
  <Company>Ernst &amp; Young</Company>
  <LinksUpToDate>false</LinksUpToDate>
  <CharactersWithSpaces>15991</CharactersWithSpaces>
  <SharedDoc>false</SharedDoc>
  <HLinks>
    <vt:vector size="198" baseType="variant">
      <vt:variant>
        <vt:i4>3342453</vt:i4>
      </vt:variant>
      <vt:variant>
        <vt:i4>198</vt:i4>
      </vt:variant>
      <vt:variant>
        <vt:i4>0</vt:i4>
      </vt:variant>
      <vt:variant>
        <vt:i4>5</vt:i4>
      </vt:variant>
      <vt:variant>
        <vt:lpwstr>https://eyus.sharepoint.com/:w:/r/sites/EYD4NSru252N0IZ/Shared Documents/1. Enterprise Design/2. Confirm and Design/2. Functional/Functional Designs/Integration/H2OA - OIC FD - CM172 - CCS Outbound Files Integration.docx?d=wc40a10ecbb164701880d26e57fee0b78&amp;csf=1&amp;web=1&amp;e=UAjLjj&amp;xsdata=MDV8MDJ8WWFzaC5ZZW9sZWthckBleS5jb218OWI0MWEyZDZjNWFmNGJiYTRhM2EwOGRlMDBmZTdjMmZ8NWI5NzNmOTk3N2RmNGJlYmIyN2RhYTBjNzBiODQ4MmN8MHwwfDYzODk0OTI5MDE1NzY0MjkyOHxVbmtub3dufFRXRnBiR1pzYjNkOGV5SkZiWEIwZVUxaGNHa2lPblJ5ZFdVc0lsWWlPaUl3TGpBdU1EQXdNQ0lzSWxBaU9pSlhhVzR6TWlJc0lrRk9Jam9pVFdGcGJDSXNJbGRVSWpveWZRPT18MHx8fA%3d%3d&amp;sdata=NWRKQkw1WWZ6cityMk1oNnF5OXdxWVRxWGJ2bUtpWks1aVRsWGE5WDB5az0%3d</vt:lpwstr>
      </vt:variant>
      <vt:variant>
        <vt:lpwstr/>
      </vt:variant>
      <vt:variant>
        <vt:i4>7929892</vt:i4>
      </vt:variant>
      <vt:variant>
        <vt:i4>195</vt:i4>
      </vt:variant>
      <vt:variant>
        <vt:i4>0</vt:i4>
      </vt:variant>
      <vt:variant>
        <vt:i4>5</vt:i4>
      </vt:variant>
      <vt:variant>
        <vt:lpwstr>https://eyus.sharepoint.com/:x:/r/sites/EYD4NSru252N0IZ/Shared Documents/1. Enterprise Design/2. Confirm and Design/3. Technical/Project Elevate  - Batch Run Book V1.xlsx?d=w530bceb52bd84d64bf9732db8ad2f308&amp;csf=1&amp;web=1&amp;e=D4JsMl</vt:lpwstr>
      </vt:variant>
      <vt:variant>
        <vt:lpwstr/>
      </vt:variant>
      <vt:variant>
        <vt:i4>1310777</vt:i4>
      </vt:variant>
      <vt:variant>
        <vt:i4>188</vt:i4>
      </vt:variant>
      <vt:variant>
        <vt:i4>0</vt:i4>
      </vt:variant>
      <vt:variant>
        <vt:i4>5</vt:i4>
      </vt:variant>
      <vt:variant>
        <vt:lpwstr/>
      </vt:variant>
      <vt:variant>
        <vt:lpwstr>_Toc208236071</vt:lpwstr>
      </vt:variant>
      <vt:variant>
        <vt:i4>1310777</vt:i4>
      </vt:variant>
      <vt:variant>
        <vt:i4>182</vt:i4>
      </vt:variant>
      <vt:variant>
        <vt:i4>0</vt:i4>
      </vt:variant>
      <vt:variant>
        <vt:i4>5</vt:i4>
      </vt:variant>
      <vt:variant>
        <vt:lpwstr/>
      </vt:variant>
      <vt:variant>
        <vt:lpwstr>_Toc208236070</vt:lpwstr>
      </vt:variant>
      <vt:variant>
        <vt:i4>1376313</vt:i4>
      </vt:variant>
      <vt:variant>
        <vt:i4>176</vt:i4>
      </vt:variant>
      <vt:variant>
        <vt:i4>0</vt:i4>
      </vt:variant>
      <vt:variant>
        <vt:i4>5</vt:i4>
      </vt:variant>
      <vt:variant>
        <vt:lpwstr/>
      </vt:variant>
      <vt:variant>
        <vt:lpwstr>_Toc208236069</vt:lpwstr>
      </vt:variant>
      <vt:variant>
        <vt:i4>1376313</vt:i4>
      </vt:variant>
      <vt:variant>
        <vt:i4>170</vt:i4>
      </vt:variant>
      <vt:variant>
        <vt:i4>0</vt:i4>
      </vt:variant>
      <vt:variant>
        <vt:i4>5</vt:i4>
      </vt:variant>
      <vt:variant>
        <vt:lpwstr/>
      </vt:variant>
      <vt:variant>
        <vt:lpwstr>_Toc208236068</vt:lpwstr>
      </vt:variant>
      <vt:variant>
        <vt:i4>1376313</vt:i4>
      </vt:variant>
      <vt:variant>
        <vt:i4>164</vt:i4>
      </vt:variant>
      <vt:variant>
        <vt:i4>0</vt:i4>
      </vt:variant>
      <vt:variant>
        <vt:i4>5</vt:i4>
      </vt:variant>
      <vt:variant>
        <vt:lpwstr/>
      </vt:variant>
      <vt:variant>
        <vt:lpwstr>_Toc208236067</vt:lpwstr>
      </vt:variant>
      <vt:variant>
        <vt:i4>1376313</vt:i4>
      </vt:variant>
      <vt:variant>
        <vt:i4>158</vt:i4>
      </vt:variant>
      <vt:variant>
        <vt:i4>0</vt:i4>
      </vt:variant>
      <vt:variant>
        <vt:i4>5</vt:i4>
      </vt:variant>
      <vt:variant>
        <vt:lpwstr/>
      </vt:variant>
      <vt:variant>
        <vt:lpwstr>_Toc208236066</vt:lpwstr>
      </vt:variant>
      <vt:variant>
        <vt:i4>1376313</vt:i4>
      </vt:variant>
      <vt:variant>
        <vt:i4>152</vt:i4>
      </vt:variant>
      <vt:variant>
        <vt:i4>0</vt:i4>
      </vt:variant>
      <vt:variant>
        <vt:i4>5</vt:i4>
      </vt:variant>
      <vt:variant>
        <vt:lpwstr/>
      </vt:variant>
      <vt:variant>
        <vt:lpwstr>_Toc208236065</vt:lpwstr>
      </vt:variant>
      <vt:variant>
        <vt:i4>1376313</vt:i4>
      </vt:variant>
      <vt:variant>
        <vt:i4>146</vt:i4>
      </vt:variant>
      <vt:variant>
        <vt:i4>0</vt:i4>
      </vt:variant>
      <vt:variant>
        <vt:i4>5</vt:i4>
      </vt:variant>
      <vt:variant>
        <vt:lpwstr/>
      </vt:variant>
      <vt:variant>
        <vt:lpwstr>_Toc208236064</vt:lpwstr>
      </vt:variant>
      <vt:variant>
        <vt:i4>1376313</vt:i4>
      </vt:variant>
      <vt:variant>
        <vt:i4>140</vt:i4>
      </vt:variant>
      <vt:variant>
        <vt:i4>0</vt:i4>
      </vt:variant>
      <vt:variant>
        <vt:i4>5</vt:i4>
      </vt:variant>
      <vt:variant>
        <vt:lpwstr/>
      </vt:variant>
      <vt:variant>
        <vt:lpwstr>_Toc208236063</vt:lpwstr>
      </vt:variant>
      <vt:variant>
        <vt:i4>1376313</vt:i4>
      </vt:variant>
      <vt:variant>
        <vt:i4>134</vt:i4>
      </vt:variant>
      <vt:variant>
        <vt:i4>0</vt:i4>
      </vt:variant>
      <vt:variant>
        <vt:i4>5</vt:i4>
      </vt:variant>
      <vt:variant>
        <vt:lpwstr/>
      </vt:variant>
      <vt:variant>
        <vt:lpwstr>_Toc208236062</vt:lpwstr>
      </vt:variant>
      <vt:variant>
        <vt:i4>1376313</vt:i4>
      </vt:variant>
      <vt:variant>
        <vt:i4>128</vt:i4>
      </vt:variant>
      <vt:variant>
        <vt:i4>0</vt:i4>
      </vt:variant>
      <vt:variant>
        <vt:i4>5</vt:i4>
      </vt:variant>
      <vt:variant>
        <vt:lpwstr/>
      </vt:variant>
      <vt:variant>
        <vt:lpwstr>_Toc208236061</vt:lpwstr>
      </vt:variant>
      <vt:variant>
        <vt:i4>1376313</vt:i4>
      </vt:variant>
      <vt:variant>
        <vt:i4>122</vt:i4>
      </vt:variant>
      <vt:variant>
        <vt:i4>0</vt:i4>
      </vt:variant>
      <vt:variant>
        <vt:i4>5</vt:i4>
      </vt:variant>
      <vt:variant>
        <vt:lpwstr/>
      </vt:variant>
      <vt:variant>
        <vt:lpwstr>_Toc208236060</vt:lpwstr>
      </vt:variant>
      <vt:variant>
        <vt:i4>1441849</vt:i4>
      </vt:variant>
      <vt:variant>
        <vt:i4>116</vt:i4>
      </vt:variant>
      <vt:variant>
        <vt:i4>0</vt:i4>
      </vt:variant>
      <vt:variant>
        <vt:i4>5</vt:i4>
      </vt:variant>
      <vt:variant>
        <vt:lpwstr/>
      </vt:variant>
      <vt:variant>
        <vt:lpwstr>_Toc208236059</vt:lpwstr>
      </vt:variant>
      <vt:variant>
        <vt:i4>1441849</vt:i4>
      </vt:variant>
      <vt:variant>
        <vt:i4>110</vt:i4>
      </vt:variant>
      <vt:variant>
        <vt:i4>0</vt:i4>
      </vt:variant>
      <vt:variant>
        <vt:i4>5</vt:i4>
      </vt:variant>
      <vt:variant>
        <vt:lpwstr/>
      </vt:variant>
      <vt:variant>
        <vt:lpwstr>_Toc208236058</vt:lpwstr>
      </vt:variant>
      <vt:variant>
        <vt:i4>1441849</vt:i4>
      </vt:variant>
      <vt:variant>
        <vt:i4>104</vt:i4>
      </vt:variant>
      <vt:variant>
        <vt:i4>0</vt:i4>
      </vt:variant>
      <vt:variant>
        <vt:i4>5</vt:i4>
      </vt:variant>
      <vt:variant>
        <vt:lpwstr/>
      </vt:variant>
      <vt:variant>
        <vt:lpwstr>_Toc208236057</vt:lpwstr>
      </vt:variant>
      <vt:variant>
        <vt:i4>1441849</vt:i4>
      </vt:variant>
      <vt:variant>
        <vt:i4>98</vt:i4>
      </vt:variant>
      <vt:variant>
        <vt:i4>0</vt:i4>
      </vt:variant>
      <vt:variant>
        <vt:i4>5</vt:i4>
      </vt:variant>
      <vt:variant>
        <vt:lpwstr/>
      </vt:variant>
      <vt:variant>
        <vt:lpwstr>_Toc208236056</vt:lpwstr>
      </vt:variant>
      <vt:variant>
        <vt:i4>1441849</vt:i4>
      </vt:variant>
      <vt:variant>
        <vt:i4>92</vt:i4>
      </vt:variant>
      <vt:variant>
        <vt:i4>0</vt:i4>
      </vt:variant>
      <vt:variant>
        <vt:i4>5</vt:i4>
      </vt:variant>
      <vt:variant>
        <vt:lpwstr/>
      </vt:variant>
      <vt:variant>
        <vt:lpwstr>_Toc208236055</vt:lpwstr>
      </vt:variant>
      <vt:variant>
        <vt:i4>1441849</vt:i4>
      </vt:variant>
      <vt:variant>
        <vt:i4>86</vt:i4>
      </vt:variant>
      <vt:variant>
        <vt:i4>0</vt:i4>
      </vt:variant>
      <vt:variant>
        <vt:i4>5</vt:i4>
      </vt:variant>
      <vt:variant>
        <vt:lpwstr/>
      </vt:variant>
      <vt:variant>
        <vt:lpwstr>_Toc208236054</vt:lpwstr>
      </vt:variant>
      <vt:variant>
        <vt:i4>1441849</vt:i4>
      </vt:variant>
      <vt:variant>
        <vt:i4>80</vt:i4>
      </vt:variant>
      <vt:variant>
        <vt:i4>0</vt:i4>
      </vt:variant>
      <vt:variant>
        <vt:i4>5</vt:i4>
      </vt:variant>
      <vt:variant>
        <vt:lpwstr/>
      </vt:variant>
      <vt:variant>
        <vt:lpwstr>_Toc208236053</vt:lpwstr>
      </vt:variant>
      <vt:variant>
        <vt:i4>1441849</vt:i4>
      </vt:variant>
      <vt:variant>
        <vt:i4>74</vt:i4>
      </vt:variant>
      <vt:variant>
        <vt:i4>0</vt:i4>
      </vt:variant>
      <vt:variant>
        <vt:i4>5</vt:i4>
      </vt:variant>
      <vt:variant>
        <vt:lpwstr/>
      </vt:variant>
      <vt:variant>
        <vt:lpwstr>_Toc208236052</vt:lpwstr>
      </vt:variant>
      <vt:variant>
        <vt:i4>1441849</vt:i4>
      </vt:variant>
      <vt:variant>
        <vt:i4>68</vt:i4>
      </vt:variant>
      <vt:variant>
        <vt:i4>0</vt:i4>
      </vt:variant>
      <vt:variant>
        <vt:i4>5</vt:i4>
      </vt:variant>
      <vt:variant>
        <vt:lpwstr/>
      </vt:variant>
      <vt:variant>
        <vt:lpwstr>_Toc208236051</vt:lpwstr>
      </vt:variant>
      <vt:variant>
        <vt:i4>1441849</vt:i4>
      </vt:variant>
      <vt:variant>
        <vt:i4>62</vt:i4>
      </vt:variant>
      <vt:variant>
        <vt:i4>0</vt:i4>
      </vt:variant>
      <vt:variant>
        <vt:i4>5</vt:i4>
      </vt:variant>
      <vt:variant>
        <vt:lpwstr/>
      </vt:variant>
      <vt:variant>
        <vt:lpwstr>_Toc208236050</vt:lpwstr>
      </vt:variant>
      <vt:variant>
        <vt:i4>1507385</vt:i4>
      </vt:variant>
      <vt:variant>
        <vt:i4>56</vt:i4>
      </vt:variant>
      <vt:variant>
        <vt:i4>0</vt:i4>
      </vt:variant>
      <vt:variant>
        <vt:i4>5</vt:i4>
      </vt:variant>
      <vt:variant>
        <vt:lpwstr/>
      </vt:variant>
      <vt:variant>
        <vt:lpwstr>_Toc208236049</vt:lpwstr>
      </vt:variant>
      <vt:variant>
        <vt:i4>1507385</vt:i4>
      </vt:variant>
      <vt:variant>
        <vt:i4>50</vt:i4>
      </vt:variant>
      <vt:variant>
        <vt:i4>0</vt:i4>
      </vt:variant>
      <vt:variant>
        <vt:i4>5</vt:i4>
      </vt:variant>
      <vt:variant>
        <vt:lpwstr/>
      </vt:variant>
      <vt:variant>
        <vt:lpwstr>_Toc208236048</vt:lpwstr>
      </vt:variant>
      <vt:variant>
        <vt:i4>1507385</vt:i4>
      </vt:variant>
      <vt:variant>
        <vt:i4>44</vt:i4>
      </vt:variant>
      <vt:variant>
        <vt:i4>0</vt:i4>
      </vt:variant>
      <vt:variant>
        <vt:i4>5</vt:i4>
      </vt:variant>
      <vt:variant>
        <vt:lpwstr/>
      </vt:variant>
      <vt:variant>
        <vt:lpwstr>_Toc208236047</vt:lpwstr>
      </vt:variant>
      <vt:variant>
        <vt:i4>1507385</vt:i4>
      </vt:variant>
      <vt:variant>
        <vt:i4>38</vt:i4>
      </vt:variant>
      <vt:variant>
        <vt:i4>0</vt:i4>
      </vt:variant>
      <vt:variant>
        <vt:i4>5</vt:i4>
      </vt:variant>
      <vt:variant>
        <vt:lpwstr/>
      </vt:variant>
      <vt:variant>
        <vt:lpwstr>_Toc208236046</vt:lpwstr>
      </vt:variant>
      <vt:variant>
        <vt:i4>1507385</vt:i4>
      </vt:variant>
      <vt:variant>
        <vt:i4>32</vt:i4>
      </vt:variant>
      <vt:variant>
        <vt:i4>0</vt:i4>
      </vt:variant>
      <vt:variant>
        <vt:i4>5</vt:i4>
      </vt:variant>
      <vt:variant>
        <vt:lpwstr/>
      </vt:variant>
      <vt:variant>
        <vt:lpwstr>_Toc208236045</vt:lpwstr>
      </vt:variant>
      <vt:variant>
        <vt:i4>1507385</vt:i4>
      </vt:variant>
      <vt:variant>
        <vt:i4>26</vt:i4>
      </vt:variant>
      <vt:variant>
        <vt:i4>0</vt:i4>
      </vt:variant>
      <vt:variant>
        <vt:i4>5</vt:i4>
      </vt:variant>
      <vt:variant>
        <vt:lpwstr/>
      </vt:variant>
      <vt:variant>
        <vt:lpwstr>_Toc208236044</vt:lpwstr>
      </vt:variant>
      <vt:variant>
        <vt:i4>1507385</vt:i4>
      </vt:variant>
      <vt:variant>
        <vt:i4>20</vt:i4>
      </vt:variant>
      <vt:variant>
        <vt:i4>0</vt:i4>
      </vt:variant>
      <vt:variant>
        <vt:i4>5</vt:i4>
      </vt:variant>
      <vt:variant>
        <vt:lpwstr/>
      </vt:variant>
      <vt:variant>
        <vt:lpwstr>_Toc208236043</vt:lpwstr>
      </vt:variant>
      <vt:variant>
        <vt:i4>1507385</vt:i4>
      </vt:variant>
      <vt:variant>
        <vt:i4>14</vt:i4>
      </vt:variant>
      <vt:variant>
        <vt:i4>0</vt:i4>
      </vt:variant>
      <vt:variant>
        <vt:i4>5</vt:i4>
      </vt:variant>
      <vt:variant>
        <vt:lpwstr/>
      </vt:variant>
      <vt:variant>
        <vt:lpwstr>_Toc208236042</vt:lpwstr>
      </vt:variant>
      <vt:variant>
        <vt:i4>1507385</vt:i4>
      </vt:variant>
      <vt:variant>
        <vt:i4>8</vt:i4>
      </vt:variant>
      <vt:variant>
        <vt:i4>0</vt:i4>
      </vt:variant>
      <vt:variant>
        <vt:i4>5</vt:i4>
      </vt:variant>
      <vt:variant>
        <vt:lpwstr/>
      </vt:variant>
      <vt:variant>
        <vt:lpwstr>_Toc208236041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CM073 - Send Account Balances To VX Engage</dc:title>
  <dc:subject/>
  <dc:creator>EY</dc:creator>
  <cp:keywords/>
  <cp:lastModifiedBy>Joriel C Punzalan</cp:lastModifiedBy>
  <cp:revision>465</cp:revision>
  <cp:lastPrinted>2016-02-25T17:47:00Z</cp:lastPrinted>
  <dcterms:created xsi:type="dcterms:W3CDTF">2025-09-10T17:18:00Z</dcterms:created>
  <dcterms:modified xsi:type="dcterms:W3CDTF">2025-10-06T03:12:00Z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0x010100159CD72E41A49142924D0A2957B91CA3</vt:lpwstr>
  </property>
  <property fmtid="{D5CDD505-2E9C-101B-9397-08002B2CF9AE}" pid="3" name="_dlc_DocIdItemGuid">
    <vt:lpwstr>16791c7c-883d-4008-a44c-d9504d63d1e8</vt:lpwstr>
  </property>
  <property fmtid="{D5CDD505-2E9C-101B-9397-08002B2CF9AE}" pid="4" name="Sector">
    <vt:lpwstr>2;#Power and Utilities|441501a3-8b68-4539-930a-0f23259a219b</vt:lpwstr>
  </property>
  <property fmtid="{D5CDD505-2E9C-101B-9397-08002B2CF9AE}" pid="5" name="GeographicApplicability">
    <vt:lpwstr>8;#United States|7104312d-639a-49db-9c03-0b6f60096645</vt:lpwstr>
  </property>
  <property fmtid="{D5CDD505-2E9C-101B-9397-08002B2CF9AE}" pid="6" name="ContentLanguage">
    <vt:lpwstr>1;#English|556a818d-2fa5-4ece-a7c0-2ca1d2dc5c77</vt:lpwstr>
  </property>
  <property fmtid="{D5CDD505-2E9C-101B-9397-08002B2CF9AE}" pid="7" name="ServiceLineFunction">
    <vt:lpwstr>9;#Advisory|05f56918-abb4-4fc6-b748-1264d80bab20</vt:lpwstr>
  </property>
  <property fmtid="{D5CDD505-2E9C-101B-9397-08002B2CF9AE}" pid="8" name="EYContentType">
    <vt:lpwstr>6;#Work Products and Deliverables|88bbe921-a94c-45f8-a5bf-d0553f03fe0b</vt:lpwstr>
  </property>
  <property fmtid="{D5CDD505-2E9C-101B-9397-08002B2CF9AE}" pid="9" name="MediaServiceImageTags">
    <vt:lpwstr/>
  </property>
  <property fmtid="{D5CDD505-2E9C-101B-9397-08002B2CF9AE}" pid="10" name="docLang">
    <vt:lpwstr>en</vt:lpwstr>
  </property>
</Properties>
</file>